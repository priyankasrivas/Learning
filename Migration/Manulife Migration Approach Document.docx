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9B58F0" w14:textId="77777777" w:rsidR="00C24E60" w:rsidRPr="008E4057" w:rsidRDefault="00C24E60" w:rsidP="00C24E60">
      <w:pPr>
        <w:spacing w:before="5160"/>
      </w:pPr>
      <w:bookmarkStart w:id="0" w:name="_Hlk481168907"/>
      <w:bookmarkStart w:id="1" w:name="_GoBack"/>
      <w:bookmarkEnd w:id="0"/>
      <w:bookmarkEnd w:id="1"/>
      <w:r w:rsidRPr="008E4057">
        <w:rPr>
          <w:rFonts w:ascii="Times New Roman" w:hAnsi="Times New Roman" w:cs="Times New Roman"/>
          <w:noProof/>
          <w:sz w:val="24"/>
          <w:szCs w:val="24"/>
        </w:rPr>
        <mc:AlternateContent>
          <mc:Choice Requires="wpg">
            <w:drawing>
              <wp:anchor distT="0" distB="0" distL="114300" distR="114300" simplePos="0" relativeHeight="251658240" behindDoc="0" locked="0" layoutInCell="1" allowOverlap="1" wp14:anchorId="63E0EE7E" wp14:editId="472A3C41">
                <wp:simplePos x="0" y="0"/>
                <wp:positionH relativeFrom="page">
                  <wp:posOffset>-123825</wp:posOffset>
                </wp:positionH>
                <wp:positionV relativeFrom="paragraph">
                  <wp:posOffset>-914400</wp:posOffset>
                </wp:positionV>
                <wp:extent cx="9048750" cy="3894455"/>
                <wp:effectExtent l="0" t="0" r="0" b="0"/>
                <wp:wrapNone/>
                <wp:docPr id="22" name="Group 22"/>
                <wp:cNvGraphicFramePr/>
                <a:graphic xmlns:a="http://schemas.openxmlformats.org/drawingml/2006/main">
                  <a:graphicData uri="http://schemas.microsoft.com/office/word/2010/wordprocessingGroup">
                    <wpg:wgp>
                      <wpg:cNvGrpSpPr/>
                      <wpg:grpSpPr>
                        <a:xfrm>
                          <a:off x="0" y="0"/>
                          <a:ext cx="9048750" cy="3894455"/>
                          <a:chOff x="0" y="0"/>
                          <a:chExt cx="9048750" cy="3894455"/>
                        </a:xfrm>
                      </wpg:grpSpPr>
                      <wps:wsp>
                        <wps:cNvPr id="23" name="Rectangle 2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12"/>
                        <wps:cNvSpPr txBox="1"/>
                        <wps:spPr>
                          <a:xfrm>
                            <a:off x="123825" y="2066925"/>
                            <a:ext cx="43338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AFAA" w14:textId="1A77FC09" w:rsidR="009F383F" w:rsidRDefault="009F383F" w:rsidP="00C24E60">
                              <w:pPr>
                                <w:pStyle w:val="CoverTitle"/>
                              </w:pPr>
                              <w:r>
                                <w:t>Manulife SharePoint Content Migration</w:t>
                              </w:r>
                            </w:p>
                          </w:txbxContent>
                        </wps:txbx>
                        <wps:bodyPr rot="0" spcFirstLastPara="0" vert="horz" wrap="square" lIns="457200" tIns="45720" rIns="91440" bIns="45720" numCol="1" spcCol="0" rtlCol="0" fromWordArt="0" anchor="t" anchorCtr="0" forceAA="0" compatLnSpc="1">
                          <a:prstTxWarp prst="textNoShape">
                            <a:avLst/>
                          </a:prstTxWarp>
                          <a:noAutofit/>
                        </wps:bodyPr>
                      </wps:wsp>
                      <pic:pic xmlns:pic="http://schemas.openxmlformats.org/drawingml/2006/picture">
                        <pic:nvPicPr>
                          <pic:cNvPr id="26" name="Picture 26" descr="C:\Users\jameswhi\Desktop\SDM Templates\3393d980-0436-4e28-b1fd-32c927c2f3c0\MSFT_logo_rgb_C-Wht_D.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65493" y="323849"/>
                            <a:ext cx="1789446" cy="638175"/>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63E0EE7E" id="Group 22" o:spid="_x0000_s1026" style="position:absolute;margin-left:-9.75pt;margin-top:-1in;width:712.5pt;height:306.65pt;z-index:251658240;mso-position-horizontal-relative:page;mso-height-relative:margin" coordsize="90487,38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">
                <v:rect id="Rectangle 23"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" fillcolor="#0072c6" stroked="f" strokeweight="1pt"/>
                <v:rect id="Rectangle 2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238;top:20669;width:43339;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" filled="f" stroked="f" strokeweight=".5pt">
                  <v:textbox inset="36pt">
                    <w:txbxContent>
                      <w:p w14:paraId="7031AFAA" w14:textId="1A77FC09" w:rsidR="009F383F" w:rsidRDefault="009F383F" w:rsidP="00C24E60">
                        <w:pPr>
                          <w:pStyle w:val="CoverTitle"/>
                        </w:pPr>
                        <w:r>
                          <w:t>Manulife SharePoint Content Migration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0" type="#_x0000_t75" style="position:absolute;left:3654;top:3238;width:17895;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">
                  <v:imagedata r:id="rId12" o:title="MSFT_logo_rgb_C-Wht_D"/>
                </v:shape>
                <w10:wrap anchorx="page"/>
              </v:group>
            </w:pict>
          </mc:Fallback>
        </mc:AlternateContent>
      </w:r>
    </w:p>
    <w:sdt>
      <w:sdtPr>
        <w:alias w:val="Title"/>
        <w:tag w:val=""/>
        <w:id w:val="-1235620999"/>
        <w:placeholder>
          <w:docPart w:val="77A236A19C264DF19673AF4C1B72D743"/>
        </w:placeholder>
        <w:dataBinding w:prefixMappings="xmlns:ns0='http://purl.org/dc/elements/1.1/' xmlns:ns1='http://schemas.openxmlformats.org/package/2006/metadata/core-properties' " w:xpath="/ns1:coreProperties[1]/ns0:title[1]" w:storeItemID="{6C3C8BC8-F283-45AE-878A-BAB7291924A1}"/>
        <w:text/>
      </w:sdtPr>
      <w:sdtEndPr/>
      <w:sdtContent>
        <w:p w14:paraId="66AFDD2E" w14:textId="02E19A35" w:rsidR="00C24E60" w:rsidRPr="008C24EB" w:rsidRDefault="00D7324E" w:rsidP="001D66E5">
          <w:pPr>
            <w:pStyle w:val="CoverSubject"/>
            <w:tabs>
              <w:tab w:val="left" w:pos="3465"/>
              <w:tab w:val="center" w:pos="4320"/>
            </w:tabs>
          </w:pPr>
          <w:r>
            <w:t>Manulife</w:t>
          </w:r>
          <w:r w:rsidR="00E10255">
            <w:t xml:space="preserve"> Migration Approach Document</w:t>
          </w:r>
        </w:p>
      </w:sdtContent>
    </w:sdt>
    <w:sdt>
      <w:sdtPr>
        <w:rPr>
          <w:bCs/>
          <w:noProof/>
          <w:color w:val="FF0066"/>
          <w:szCs w:val="20"/>
          <w:lang w:eastAsia="en-AU"/>
        </w:rPr>
        <w:id w:val="94592970"/>
        <w:docPartObj>
          <w:docPartGallery w:val="Cover Pages"/>
          <w:docPartUnique/>
        </w:docPartObj>
      </w:sdtPr>
      <w:sdtEndPr>
        <w:rPr>
          <w:bCs w:val="0"/>
          <w:noProof w:val="0"/>
          <w:szCs w:val="22"/>
          <w:lang w:eastAsia="en-US"/>
        </w:rPr>
      </w:sdtEndPr>
      <w:sdtContent>
        <w:p w14:paraId="03C5206E" w14:textId="77777777" w:rsidR="00C24E60" w:rsidRPr="00A92257" w:rsidRDefault="00C24E60" w:rsidP="00C24E60">
          <w:pPr>
            <w:rPr>
              <w:rStyle w:val="Emphasis"/>
              <w:rFonts w:asciiTheme="minorHAnsi" w:hAnsiTheme="minorHAnsi"/>
              <w:b/>
              <w:i w:val="0"/>
              <w:lang w:eastAsia="en-AU"/>
            </w:rPr>
          </w:pPr>
          <w:r w:rsidRPr="00EC11E5">
            <w:rPr>
              <w:rStyle w:val="Emphasis"/>
              <w:rFonts w:asciiTheme="minorHAnsi" w:hAnsiTheme="minorHAnsi"/>
              <w:b/>
            </w:rPr>
            <w:t>Prepared for</w:t>
          </w:r>
        </w:p>
        <w:sdt>
          <w:sdtPr>
            <w:rPr>
              <w:rFonts w:asciiTheme="minorHAnsi" w:hAnsiTheme="minorHAnsi" w:cstheme="minorHAnsi"/>
              <w:lang w:eastAsia="en-AU"/>
            </w:rPr>
            <w:id w:val="-1727218567"/>
            <w:placeholder>
              <w:docPart w:val="8B54EAFE9D4248879BD37D941E99821F"/>
            </w:placeholder>
            <w15:dataBinding w:prefixMappings="" w:xpath="/root[1]/customer[1]" w:storeItemID="{00000000-0000-0000-0000-000000000000}"/>
          </w:sdtPr>
          <w:sdtEndPr/>
          <w:sdtContent>
            <w:sdt>
              <w:sdtPr>
                <w:rPr>
                  <w:rFonts w:asciiTheme="minorHAnsi" w:hAnsiTheme="minorHAnsi" w:cstheme="minorHAnsi"/>
                  <w:lang w:eastAsia="en-AU"/>
                </w:rPr>
                <w:alias w:val="Customer"/>
                <w:tag w:val="Customer"/>
                <w:id w:val="-707030904"/>
              </w:sdtPr>
              <w:sdtEndPr/>
              <w:sdtContent>
                <w:p w14:paraId="3C79D2F5" w14:textId="3B66C381" w:rsidR="001B02EF" w:rsidRPr="00A92257" w:rsidRDefault="00D7324E" w:rsidP="006C2ED7">
                  <w:pPr>
                    <w:pStyle w:val="NormalWeb"/>
                    <w:rPr>
                      <w:rFonts w:asciiTheme="minorHAnsi" w:hAnsiTheme="minorHAnsi" w:cstheme="minorBidi"/>
                      <w:lang w:eastAsia="en-IN"/>
                    </w:rPr>
                  </w:pPr>
                  <w:r w:rsidRPr="00A92257">
                    <w:rPr>
                      <w:rFonts w:asciiTheme="minorHAnsi" w:hAnsiTheme="minorHAnsi" w:cstheme="minorBidi"/>
                      <w:lang w:eastAsia="en-AU"/>
                    </w:rPr>
                    <w:t>Manulife</w:t>
                  </w:r>
                </w:p>
              </w:sdtContent>
            </w:sdt>
          </w:sdtContent>
        </w:sdt>
        <w:p w14:paraId="289EE748" w14:textId="740B9F54" w:rsidR="00D725E9" w:rsidRPr="00DB7D41" w:rsidRDefault="00D725E9" w:rsidP="00C24E60">
          <w:pPr>
            <w:rPr>
              <w:rFonts w:cstheme="minorHAnsi"/>
            </w:rPr>
          </w:pPr>
          <w:r w:rsidRPr="00DB7D41">
            <w:rPr>
              <w:rFonts w:cstheme="minorHAnsi"/>
            </w:rPr>
            <w:fldChar w:fldCharType="begin"/>
          </w:r>
          <w:r w:rsidRPr="00DB7D41">
            <w:rPr>
              <w:rFonts w:cstheme="minorHAnsi"/>
            </w:rPr>
            <w:instrText xml:space="preserve"> DATE \@ "M/d/yyyy" </w:instrText>
          </w:r>
          <w:r w:rsidRPr="00DB7D41">
            <w:rPr>
              <w:rFonts w:cstheme="minorHAnsi"/>
            </w:rPr>
            <w:fldChar w:fldCharType="separate"/>
          </w:r>
          <w:ins w:id="2" w:author="Author">
            <w:r w:rsidR="00F9452F">
              <w:rPr>
                <w:rFonts w:cstheme="minorHAnsi"/>
                <w:noProof/>
              </w:rPr>
              <w:t>1/18/2018</w:t>
            </w:r>
          </w:ins>
          <w:del w:id="3" w:author="Author">
            <w:r w:rsidR="009F383F" w:rsidDel="00F9452F">
              <w:rPr>
                <w:rFonts w:cstheme="minorHAnsi"/>
                <w:noProof/>
              </w:rPr>
              <w:delText>1/17/2018</w:delText>
            </w:r>
          </w:del>
          <w:r w:rsidRPr="00DB7D41">
            <w:rPr>
              <w:rFonts w:cstheme="minorHAnsi"/>
            </w:rPr>
            <w:fldChar w:fldCharType="end"/>
          </w:r>
        </w:p>
        <w:p w14:paraId="731B8CAB" w14:textId="58143FBE" w:rsidR="00C24E60" w:rsidRPr="00DB7D41" w:rsidRDefault="00C24E60" w:rsidP="00C24E60">
          <w:r w:rsidRPr="00EC11E5">
            <w:t xml:space="preserve">Version </w:t>
          </w:r>
          <w:sdt>
            <w:sdtPr>
              <w:rPr>
                <w:rFonts w:cstheme="minorHAnsi"/>
              </w:rPr>
              <w:alias w:val="Version"/>
              <w:tag w:val="Version"/>
              <w:id w:val="249159951"/>
              <w:placeholder>
                <w:docPart w:val="8B54EAFE9D4248879BD37D941E99821F"/>
              </w:placeholder>
              <w15:dataBinding w:prefixMappings="" w:xpath="/root[1]/version[1]" w:storeItemID="{00000000-0000-0000-0000-000000000000}"/>
            </w:sdtPr>
            <w:sdtEndPr/>
            <w:sdtContent>
              <w:r w:rsidR="00EE1A7D">
                <w:rPr>
                  <w:rFonts w:cstheme="minorHAnsi"/>
                </w:rPr>
                <w:t>0</w:t>
              </w:r>
              <w:r w:rsidR="00DB7D41" w:rsidRPr="00DB7D41">
                <w:rPr>
                  <w:rFonts w:cstheme="minorHAnsi"/>
                </w:rPr>
                <w:t>.</w:t>
              </w:r>
              <w:r w:rsidR="00EE1A7D">
                <w:rPr>
                  <w:rFonts w:cstheme="minorHAnsi"/>
                </w:rPr>
                <w:t>1</w:t>
              </w:r>
            </w:sdtContent>
          </w:sdt>
          <w:r w:rsidR="00FA30BF" w:rsidRPr="00EC11E5">
            <w:t xml:space="preserve"> </w:t>
          </w:r>
          <w:sdt>
            <w:sdtPr>
              <w:rPr>
                <w:rFonts w:cstheme="minorHAnsi"/>
              </w:rPr>
              <w:alias w:val="Document Status"/>
              <w:tag w:val="Document Status"/>
              <w:id w:val="2011862660"/>
              <w:placeholder>
                <w:docPart w:val="29262CD7EEEB4320A8DD816A86FB246C"/>
              </w:placeholder>
              <w:dataBinding w:prefixMappings="" w:xpath="/root[1]/status[1]" w:storeItemID="{00000000-0000-0000-0000-000000000000}"/>
              <w:dropDownList>
                <w:listItem w:displayText="Draft" w:value="Draft"/>
                <w:listItem w:displayText="Final" w:value="Final"/>
              </w:dropDownList>
            </w:sdtPr>
            <w:sdtEndPr/>
            <w:sdtContent>
              <w:r w:rsidR="004B51E8">
                <w:rPr>
                  <w:rFonts w:cstheme="minorHAnsi"/>
                </w:rPr>
                <w:t>Draft</w:t>
              </w:r>
            </w:sdtContent>
          </w:sdt>
        </w:p>
        <w:p w14:paraId="02F08252" w14:textId="77777777" w:rsidR="00C24E60" w:rsidRPr="00DB7D41" w:rsidRDefault="00C24E60" w:rsidP="00C24E60">
          <w:pPr>
            <w:rPr>
              <w:rFonts w:cstheme="minorHAnsi"/>
            </w:rPr>
          </w:pPr>
        </w:p>
        <w:p w14:paraId="5FC4438D" w14:textId="2DA5A164" w:rsidR="00C24E60" w:rsidRPr="00A92257" w:rsidRDefault="00C24E60" w:rsidP="00C24E60">
          <w:pPr>
            <w:rPr>
              <w:rStyle w:val="Emphasis"/>
              <w:rFonts w:asciiTheme="minorHAnsi" w:hAnsiTheme="minorHAnsi"/>
              <w:b/>
            </w:rPr>
          </w:pPr>
          <w:r w:rsidRPr="00EC11E5">
            <w:rPr>
              <w:rStyle w:val="Emphasis"/>
              <w:rFonts w:asciiTheme="minorHAnsi" w:hAnsiTheme="minorHAnsi"/>
              <w:b/>
            </w:rPr>
            <w:t>Prepared by</w:t>
          </w:r>
        </w:p>
        <w:p w14:paraId="462D326C" w14:textId="4B7954C7" w:rsidR="009712BE" w:rsidRPr="00A92257" w:rsidRDefault="009712BE" w:rsidP="00C24E60">
          <w:pPr>
            <w:rPr>
              <w:rStyle w:val="Emphasis"/>
              <w:rFonts w:asciiTheme="minorHAnsi" w:hAnsiTheme="minorHAnsi"/>
              <w:b/>
            </w:rPr>
          </w:pPr>
          <w:r>
            <w:rPr>
              <w:rStyle w:val="Emphasis"/>
              <w:rFonts w:asciiTheme="minorHAnsi" w:hAnsiTheme="minorHAnsi"/>
              <w:b/>
            </w:rPr>
            <w:t>Sourabh Goyal</w:t>
          </w:r>
        </w:p>
        <w:p w14:paraId="0760682C" w14:textId="0B7EC7AC" w:rsidR="006C2ED7" w:rsidRPr="000278EF" w:rsidRDefault="006C2ED7" w:rsidP="00A92257">
          <w:pPr>
            <w:spacing w:before="100" w:beforeAutospacing="1" w:after="100" w:afterAutospacing="1" w:line="240" w:lineRule="auto"/>
            <w:rPr>
              <w:rFonts w:eastAsia="Times New Roman"/>
              <w:sz w:val="24"/>
              <w:szCs w:val="24"/>
              <w:lang w:eastAsia="en-IN"/>
            </w:rPr>
          </w:pPr>
          <w:r w:rsidRPr="009B2277">
            <w:rPr>
              <w:rFonts w:eastAsia="Times New Roman"/>
              <w:sz w:val="24"/>
              <w:szCs w:val="24"/>
              <w:lang w:eastAsia="en-IN"/>
            </w:rPr>
            <w:t xml:space="preserve">  </w:t>
          </w:r>
        </w:p>
        <w:p w14:paraId="5D91497A" w14:textId="77777777" w:rsidR="00C24E60" w:rsidRPr="00DD3DAE" w:rsidRDefault="00C24E60" w:rsidP="00C24E60"/>
        <w:p w14:paraId="29BCBE2A" w14:textId="77777777" w:rsidR="00C24E60" w:rsidRPr="00DD3DAE" w:rsidRDefault="00C24E60" w:rsidP="00C24E60"/>
        <w:p w14:paraId="48D819DD" w14:textId="77777777" w:rsidR="00C24E60" w:rsidRPr="008C24EB" w:rsidRDefault="00C24E60" w:rsidP="00C24E60">
          <w:pPr>
            <w:rPr>
              <w:rStyle w:val="Strong"/>
            </w:rPr>
          </w:pPr>
        </w:p>
        <w:p w14:paraId="25650D80" w14:textId="77777777" w:rsidR="00457F2C" w:rsidRPr="008C24EB" w:rsidRDefault="00457F2C" w:rsidP="00457F2C">
          <w:pPr>
            <w:rPr>
              <w:rStyle w:val="Strong"/>
            </w:rPr>
          </w:pPr>
        </w:p>
        <w:p w14:paraId="30C3B5A7" w14:textId="77777777" w:rsidR="00DC364D" w:rsidRPr="008C24EB" w:rsidRDefault="00DC364D" w:rsidP="00457F2C">
          <w:pPr>
            <w:rPr>
              <w:rStyle w:val="Strong"/>
            </w:rPr>
          </w:pPr>
        </w:p>
        <w:p w14:paraId="5F1C8C73" w14:textId="77777777" w:rsidR="00E82B9A" w:rsidRPr="008C24EB" w:rsidRDefault="00E82B9A" w:rsidP="00C24E60">
          <w:pPr>
            <w:spacing w:after="200"/>
            <w:rPr>
              <w:rFonts w:cstheme="minorHAnsi"/>
            </w:rPr>
          </w:pPr>
        </w:p>
        <w:p w14:paraId="65450E3D" w14:textId="77777777" w:rsidR="00E82B9A" w:rsidRPr="008C24EB" w:rsidRDefault="00E82B9A" w:rsidP="00E82B9A">
          <w:pPr>
            <w:rPr>
              <w:rFonts w:cstheme="minorHAnsi"/>
            </w:rPr>
          </w:pPr>
        </w:p>
        <w:p w14:paraId="25401AAB" w14:textId="77777777" w:rsidR="00E82B9A" w:rsidRPr="008C24EB" w:rsidRDefault="00E82B9A" w:rsidP="00E82B9A">
          <w:pPr>
            <w:tabs>
              <w:tab w:val="left" w:pos="6555"/>
            </w:tabs>
            <w:rPr>
              <w:rFonts w:cstheme="minorHAnsi"/>
            </w:rPr>
          </w:pPr>
        </w:p>
        <w:p w14:paraId="274BEA2A" w14:textId="77777777" w:rsidR="00E82B9A" w:rsidRPr="008C24EB" w:rsidRDefault="00E82B9A" w:rsidP="00E82B9A">
          <w:pPr>
            <w:rPr>
              <w:rFonts w:cstheme="minorHAnsi"/>
            </w:rPr>
          </w:pPr>
        </w:p>
        <w:p w14:paraId="26631125" w14:textId="77777777" w:rsidR="000610CB" w:rsidRPr="008C24EB" w:rsidRDefault="000610CB" w:rsidP="00E82B9A">
          <w:pPr>
            <w:rPr>
              <w:rFonts w:cstheme="minorHAnsi"/>
            </w:rPr>
            <w:sectPr w:rsidR="000610CB" w:rsidRPr="008C24EB" w:rsidSect="00682E50">
              <w:headerReference w:type="even" r:id="rId13"/>
              <w:headerReference w:type="default" r:id="rId14"/>
              <w:footerReference w:type="even" r:id="rId15"/>
              <w:footerReference w:type="default" r:id="rId16"/>
              <w:headerReference w:type="first" r:id="rId17"/>
              <w:footerReference w:type="first" r:id="rId18"/>
              <w:pgSz w:w="12240" w:h="15840" w:code="1"/>
              <w:pgMar w:top="1440" w:right="1440" w:bottom="1440" w:left="1440" w:header="706" w:footer="144" w:gutter="0"/>
              <w:pgNumType w:fmt="lowerRoman" w:start="1"/>
              <w:cols w:space="708"/>
              <w:titlePg/>
              <w:docGrid w:linePitch="360"/>
            </w:sectPr>
          </w:pPr>
        </w:p>
        <w:p w14:paraId="419581A6" w14:textId="77777777" w:rsidR="00C24E60" w:rsidRPr="008C24EB" w:rsidRDefault="00C24E60" w:rsidP="00C24E60">
          <w:pPr>
            <w:pStyle w:val="CoverSubject"/>
          </w:pPr>
          <w:r w:rsidRPr="008C24EB">
            <w:lastRenderedPageBreak/>
            <w:t>Revision and Signoff Sheet</w:t>
          </w:r>
        </w:p>
        <w:p w14:paraId="1F9B828A" w14:textId="77777777" w:rsidR="00C24E60" w:rsidRPr="00744404" w:rsidRDefault="00C24E60" w:rsidP="00C24E60">
          <w:pPr>
            <w:pStyle w:val="CoverHeading2"/>
          </w:pPr>
          <w:r w:rsidRPr="00744404">
            <w:t>Change Record</w:t>
          </w:r>
        </w:p>
        <w:tbl>
          <w:tblPr>
            <w:tblStyle w:val="TableGrid"/>
            <w:tblW w:w="9450" w:type="dxa"/>
            <w:tblLook w:val="0620" w:firstRow="1" w:lastRow="0" w:firstColumn="0" w:lastColumn="0" w:noHBand="1" w:noVBand="1"/>
            <w:tblPrChange w:id="4" w:author="Author">
              <w:tblPr>
                <w:tblStyle w:val="TableGrid"/>
                <w:tblW w:w="9450" w:type="dxa"/>
                <w:tblLook w:val="0620" w:firstRow="1" w:lastRow="0" w:firstColumn="0" w:lastColumn="0" w:noHBand="1" w:noVBand="1"/>
              </w:tblPr>
            </w:tblPrChange>
          </w:tblPr>
          <w:tblGrid>
            <w:gridCol w:w="1731"/>
            <w:gridCol w:w="2521"/>
            <w:gridCol w:w="2323"/>
            <w:gridCol w:w="2875"/>
            <w:tblGridChange w:id="5">
              <w:tblGrid>
                <w:gridCol w:w="1731"/>
                <w:gridCol w:w="2521"/>
                <w:gridCol w:w="2323"/>
                <w:gridCol w:w="2875"/>
              </w:tblGrid>
            </w:tblGridChange>
          </w:tblGrid>
          <w:tr w:rsidR="00CA71BF" w:rsidRPr="008E4057" w14:paraId="3DB22EFD"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6" w:author="Author">
                  <w:tcPr>
                    <w:tcW w:w="0" w:type="dxa"/>
                  </w:tcPr>
                </w:tcPrChange>
              </w:tcPr>
              <w:p w14:paraId="2BEBBBAE" w14:textId="77777777" w:rsidR="00C24E60" w:rsidRPr="008E4057" w:rsidRDefault="00C24E60" w:rsidP="00E85706">
                <w:pPr>
                  <w:pStyle w:val="TableText"/>
                  <w:cnfStyle w:val="100000000000" w:firstRow="1" w:lastRow="0" w:firstColumn="0" w:lastColumn="0" w:oddVBand="0" w:evenVBand="0" w:oddHBand="0" w:evenHBand="0" w:firstRowFirstColumn="0" w:firstRowLastColumn="0" w:lastRowFirstColumn="0" w:lastRowLastColumn="0"/>
                  <w:rPr>
                    <w:szCs w:val="16"/>
                  </w:rPr>
                </w:pPr>
                <w:r w:rsidRPr="00EC11E5">
                  <w:t>Date</w:t>
                </w:r>
              </w:p>
            </w:tc>
            <w:tc>
              <w:tcPr>
                <w:tcW w:w="0" w:type="dxa"/>
                <w:tcPrChange w:id="7" w:author="Author">
                  <w:tcPr>
                    <w:tcW w:w="0" w:type="dxa"/>
                  </w:tcPr>
                </w:tcPrChange>
              </w:tcPr>
              <w:p w14:paraId="0D8BC9FF" w14:textId="77777777" w:rsidR="00C24E60" w:rsidRPr="008E4057" w:rsidRDefault="00C24E60" w:rsidP="00E85706">
                <w:pPr>
                  <w:pStyle w:val="TableText"/>
                  <w:cnfStyle w:val="100000000000" w:firstRow="1" w:lastRow="0" w:firstColumn="0" w:lastColumn="0" w:oddVBand="0" w:evenVBand="0" w:oddHBand="0" w:evenHBand="0" w:firstRowFirstColumn="0" w:firstRowLastColumn="0" w:lastRowFirstColumn="0" w:lastRowLastColumn="0"/>
                  <w:rPr>
                    <w:szCs w:val="16"/>
                  </w:rPr>
                </w:pPr>
                <w:r w:rsidRPr="00EC11E5">
                  <w:t>Author</w:t>
                </w:r>
              </w:p>
            </w:tc>
            <w:tc>
              <w:tcPr>
                <w:tcW w:w="0" w:type="dxa"/>
                <w:tcPrChange w:id="8" w:author="Author">
                  <w:tcPr>
                    <w:tcW w:w="0" w:type="dxa"/>
                  </w:tcPr>
                </w:tcPrChange>
              </w:tcPr>
              <w:p w14:paraId="46D0EF90" w14:textId="77777777" w:rsidR="00C24E60" w:rsidRPr="008E4057" w:rsidRDefault="00C24E60" w:rsidP="00E85706">
                <w:pPr>
                  <w:pStyle w:val="TableText"/>
                  <w:cnfStyle w:val="100000000000" w:firstRow="1" w:lastRow="0" w:firstColumn="0" w:lastColumn="0" w:oddVBand="0" w:evenVBand="0" w:oddHBand="0" w:evenHBand="0" w:firstRowFirstColumn="0" w:firstRowLastColumn="0" w:lastRowFirstColumn="0" w:lastRowLastColumn="0"/>
                  <w:rPr>
                    <w:szCs w:val="16"/>
                  </w:rPr>
                </w:pPr>
                <w:r w:rsidRPr="00EC11E5">
                  <w:t>Version</w:t>
                </w:r>
              </w:p>
            </w:tc>
            <w:tc>
              <w:tcPr>
                <w:tcW w:w="0" w:type="dxa"/>
                <w:tcPrChange w:id="9" w:author="Author">
                  <w:tcPr>
                    <w:tcW w:w="0" w:type="dxa"/>
                  </w:tcPr>
                </w:tcPrChange>
              </w:tcPr>
              <w:p w14:paraId="58833C6E" w14:textId="77777777" w:rsidR="00C24E60" w:rsidRPr="008E4057" w:rsidRDefault="00C24E60" w:rsidP="00E85706">
                <w:pPr>
                  <w:pStyle w:val="TableText"/>
                  <w:cnfStyle w:val="100000000000" w:firstRow="1" w:lastRow="0" w:firstColumn="0" w:lastColumn="0" w:oddVBand="0" w:evenVBand="0" w:oddHBand="0" w:evenHBand="0" w:firstRowFirstColumn="0" w:firstRowLastColumn="0" w:lastRowFirstColumn="0" w:lastRowLastColumn="0"/>
                  <w:rPr>
                    <w:szCs w:val="16"/>
                  </w:rPr>
                </w:pPr>
                <w:r w:rsidRPr="00EC11E5">
                  <w:t>Change Reference</w:t>
                </w:r>
              </w:p>
            </w:tc>
          </w:tr>
          <w:tr w:rsidR="00CA71BF" w:rsidRPr="008E4057" w14:paraId="07023538" w14:textId="77777777" w:rsidTr="00A92257">
            <w:tc>
              <w:tcPr>
                <w:tcW w:w="0" w:type="dxa"/>
                <w:tcPrChange w:id="10" w:author="Author">
                  <w:tcPr>
                    <w:tcW w:w="0" w:type="dxa"/>
                  </w:tcPr>
                </w:tcPrChange>
              </w:tcPr>
              <w:p w14:paraId="77C17061" w14:textId="79A27449" w:rsidR="006C2ED7" w:rsidRPr="00B12B25" w:rsidRDefault="0045692B" w:rsidP="00E85706">
                <w:pPr>
                  <w:pStyle w:val="TableText"/>
                </w:pPr>
                <w:r>
                  <w:t>27</w:t>
                </w:r>
                <w:r w:rsidR="00ED0758" w:rsidRPr="00B12B25">
                  <w:t>th</w:t>
                </w:r>
                <w:r w:rsidR="00ED0758" w:rsidRPr="009B2277">
                  <w:t xml:space="preserve"> </w:t>
                </w:r>
                <w:r>
                  <w:t>Dec</w:t>
                </w:r>
                <w:r w:rsidR="00ED0758" w:rsidRPr="009B2277">
                  <w:t xml:space="preserve"> </w:t>
                </w:r>
                <w:r w:rsidR="00774740" w:rsidRPr="000278EF">
                  <w:t>2017</w:t>
                </w:r>
              </w:p>
            </w:tc>
            <w:tc>
              <w:tcPr>
                <w:tcW w:w="0" w:type="dxa"/>
                <w:tcPrChange w:id="11" w:author="Author">
                  <w:tcPr>
                    <w:tcW w:w="0" w:type="dxa"/>
                  </w:tcPr>
                </w:tcPrChange>
              </w:tcPr>
              <w:p w14:paraId="53013C96" w14:textId="7DCC9D55" w:rsidR="006C2ED7" w:rsidRPr="00B12B25" w:rsidRDefault="0045692B" w:rsidP="00E85706">
                <w:pPr>
                  <w:pStyle w:val="TableText"/>
                </w:pPr>
                <w:r>
                  <w:t>Sourabh Goyal</w:t>
                </w:r>
              </w:p>
            </w:tc>
            <w:tc>
              <w:tcPr>
                <w:tcW w:w="0" w:type="dxa"/>
                <w:tcPrChange w:id="12" w:author="Author">
                  <w:tcPr>
                    <w:tcW w:w="0" w:type="dxa"/>
                  </w:tcPr>
                </w:tcPrChange>
              </w:tcPr>
              <w:p w14:paraId="717E305D" w14:textId="47BB59CC" w:rsidR="006C2ED7" w:rsidRPr="00B12B25" w:rsidRDefault="00774740" w:rsidP="00E85706">
                <w:pPr>
                  <w:pStyle w:val="TableText"/>
                </w:pPr>
                <w:r w:rsidRPr="00EC11E5">
                  <w:t>0.1</w:t>
                </w:r>
              </w:p>
            </w:tc>
            <w:tc>
              <w:tcPr>
                <w:tcW w:w="0" w:type="dxa"/>
                <w:tcPrChange w:id="13" w:author="Author">
                  <w:tcPr>
                    <w:tcW w:w="0" w:type="dxa"/>
                  </w:tcPr>
                </w:tcPrChange>
              </w:tcPr>
              <w:p w14:paraId="111252E1" w14:textId="7A696173" w:rsidR="006C2ED7" w:rsidRPr="00B12B25" w:rsidRDefault="00774740" w:rsidP="00E85706">
                <w:pPr>
                  <w:pStyle w:val="TableText"/>
                </w:pPr>
                <w:r w:rsidRPr="00721AF7">
                  <w:t>Initial Draft</w:t>
                </w:r>
              </w:p>
            </w:tc>
          </w:tr>
          <w:tr w:rsidR="00CA71BF" w:rsidRPr="008E4057" w14:paraId="193FFE9A" w14:textId="77777777" w:rsidTr="00A92257">
            <w:tc>
              <w:tcPr>
                <w:tcW w:w="0" w:type="dxa"/>
                <w:tcPrChange w:id="14" w:author="Author">
                  <w:tcPr>
                    <w:tcW w:w="0" w:type="dxa"/>
                  </w:tcPr>
                </w:tcPrChange>
              </w:tcPr>
              <w:p w14:paraId="34D6AC27" w14:textId="5F801938" w:rsidR="00112ADF" w:rsidRPr="00B12B25" w:rsidRDefault="00112ADF" w:rsidP="00112ADF">
                <w:pPr>
                  <w:pStyle w:val="TableText"/>
                </w:pPr>
              </w:p>
            </w:tc>
            <w:tc>
              <w:tcPr>
                <w:tcW w:w="0" w:type="dxa"/>
                <w:tcPrChange w:id="15" w:author="Author">
                  <w:tcPr>
                    <w:tcW w:w="0" w:type="dxa"/>
                  </w:tcPr>
                </w:tcPrChange>
              </w:tcPr>
              <w:p w14:paraId="2A972CE2" w14:textId="7190EA79" w:rsidR="00112ADF" w:rsidRPr="00B12B25" w:rsidRDefault="00112ADF" w:rsidP="00112ADF">
                <w:pPr>
                  <w:pStyle w:val="TableText"/>
                </w:pPr>
              </w:p>
            </w:tc>
            <w:tc>
              <w:tcPr>
                <w:tcW w:w="0" w:type="dxa"/>
                <w:tcPrChange w:id="16" w:author="Author">
                  <w:tcPr>
                    <w:tcW w:w="0" w:type="dxa"/>
                  </w:tcPr>
                </w:tcPrChange>
              </w:tcPr>
              <w:p w14:paraId="04A1B658" w14:textId="31F3D075" w:rsidR="00112ADF" w:rsidRPr="00B12B25" w:rsidRDefault="00112ADF" w:rsidP="00112ADF">
                <w:pPr>
                  <w:pStyle w:val="TableText"/>
                </w:pPr>
              </w:p>
            </w:tc>
            <w:tc>
              <w:tcPr>
                <w:tcW w:w="0" w:type="dxa"/>
                <w:tcPrChange w:id="17" w:author="Author">
                  <w:tcPr>
                    <w:tcW w:w="0" w:type="dxa"/>
                  </w:tcPr>
                </w:tcPrChange>
              </w:tcPr>
              <w:p w14:paraId="4ADCF215" w14:textId="55762EF2" w:rsidR="00112ADF" w:rsidRPr="00B12B25" w:rsidRDefault="00112ADF" w:rsidP="00112ADF">
                <w:pPr>
                  <w:pStyle w:val="TableText"/>
                </w:pPr>
              </w:p>
            </w:tc>
          </w:tr>
          <w:tr w:rsidR="00CA71BF" w:rsidRPr="008E4057" w14:paraId="1038778C" w14:textId="77777777" w:rsidTr="00A92257">
            <w:tc>
              <w:tcPr>
                <w:tcW w:w="0" w:type="dxa"/>
                <w:tcPrChange w:id="18" w:author="Author">
                  <w:tcPr>
                    <w:tcW w:w="0" w:type="dxa"/>
                  </w:tcPr>
                </w:tcPrChange>
              </w:tcPr>
              <w:p w14:paraId="4E8167CA" w14:textId="53AFCF80" w:rsidR="00112ADF" w:rsidRPr="00B12B25" w:rsidRDefault="00112ADF" w:rsidP="00112ADF">
                <w:pPr>
                  <w:pStyle w:val="TableText"/>
                </w:pPr>
              </w:p>
            </w:tc>
            <w:tc>
              <w:tcPr>
                <w:tcW w:w="0" w:type="dxa"/>
                <w:tcPrChange w:id="19" w:author="Author">
                  <w:tcPr>
                    <w:tcW w:w="0" w:type="dxa"/>
                  </w:tcPr>
                </w:tcPrChange>
              </w:tcPr>
              <w:p w14:paraId="55779071" w14:textId="1679A4B1" w:rsidR="00112ADF" w:rsidRPr="00B12B25" w:rsidRDefault="00112ADF" w:rsidP="00112ADF">
                <w:pPr>
                  <w:pStyle w:val="TableText"/>
                </w:pPr>
              </w:p>
            </w:tc>
            <w:tc>
              <w:tcPr>
                <w:tcW w:w="0" w:type="dxa"/>
                <w:tcPrChange w:id="20" w:author="Author">
                  <w:tcPr>
                    <w:tcW w:w="0" w:type="dxa"/>
                  </w:tcPr>
                </w:tcPrChange>
              </w:tcPr>
              <w:p w14:paraId="66ED13A5" w14:textId="4F94B1E6" w:rsidR="00112ADF" w:rsidRPr="00B12B25" w:rsidRDefault="00112ADF" w:rsidP="00112ADF">
                <w:pPr>
                  <w:pStyle w:val="TableText"/>
                </w:pPr>
              </w:p>
            </w:tc>
            <w:tc>
              <w:tcPr>
                <w:tcW w:w="0" w:type="dxa"/>
                <w:tcPrChange w:id="21" w:author="Author">
                  <w:tcPr>
                    <w:tcW w:w="0" w:type="dxa"/>
                  </w:tcPr>
                </w:tcPrChange>
              </w:tcPr>
              <w:p w14:paraId="30177D8E" w14:textId="50545D86" w:rsidR="00112ADF" w:rsidRPr="00B12B25" w:rsidRDefault="00112ADF" w:rsidP="00112ADF">
                <w:pPr>
                  <w:pStyle w:val="TableText"/>
                </w:pPr>
              </w:p>
            </w:tc>
          </w:tr>
          <w:tr w:rsidR="00CA71BF" w:rsidRPr="00DD3DAE" w14:paraId="0A2406D1" w14:textId="77777777" w:rsidTr="00A92257">
            <w:tc>
              <w:tcPr>
                <w:tcW w:w="0" w:type="dxa"/>
                <w:tcPrChange w:id="22" w:author="Author">
                  <w:tcPr>
                    <w:tcW w:w="0" w:type="dxa"/>
                  </w:tcPr>
                </w:tcPrChange>
              </w:tcPr>
              <w:p w14:paraId="7AC050A6" w14:textId="0B79B8A7" w:rsidR="00C24E60" w:rsidRPr="006A7039" w:rsidRDefault="00C24E60" w:rsidP="00F664E7">
                <w:pPr>
                  <w:pStyle w:val="TableText"/>
                </w:pPr>
              </w:p>
            </w:tc>
            <w:tc>
              <w:tcPr>
                <w:tcW w:w="0" w:type="dxa"/>
                <w:tcPrChange w:id="23" w:author="Author">
                  <w:tcPr>
                    <w:tcW w:w="0" w:type="dxa"/>
                  </w:tcPr>
                </w:tcPrChange>
              </w:tcPr>
              <w:p w14:paraId="3EE2F00F" w14:textId="0C3FED27" w:rsidR="00C24E60" w:rsidRPr="006A7039" w:rsidRDefault="00C24E60" w:rsidP="00E85706">
                <w:pPr>
                  <w:pStyle w:val="TableText"/>
                </w:pPr>
              </w:p>
            </w:tc>
            <w:tc>
              <w:tcPr>
                <w:tcW w:w="0" w:type="dxa"/>
                <w:tcPrChange w:id="24" w:author="Author">
                  <w:tcPr>
                    <w:tcW w:w="0" w:type="dxa"/>
                  </w:tcPr>
                </w:tcPrChange>
              </w:tcPr>
              <w:p w14:paraId="23203DC0" w14:textId="28958C9B" w:rsidR="00C24E60" w:rsidRPr="006A7039" w:rsidRDefault="00C24E60" w:rsidP="00E85706">
                <w:pPr>
                  <w:pStyle w:val="TableText"/>
                </w:pPr>
              </w:p>
            </w:tc>
            <w:tc>
              <w:tcPr>
                <w:tcW w:w="0" w:type="dxa"/>
                <w:tcPrChange w:id="25" w:author="Author">
                  <w:tcPr>
                    <w:tcW w:w="0" w:type="dxa"/>
                  </w:tcPr>
                </w:tcPrChange>
              </w:tcPr>
              <w:p w14:paraId="26EDC179" w14:textId="1AB839FE" w:rsidR="00C24E60" w:rsidRPr="00721AF7" w:rsidRDefault="00C24E60" w:rsidP="00E85706">
                <w:pPr>
                  <w:pStyle w:val="TableText"/>
                </w:pPr>
              </w:p>
            </w:tc>
          </w:tr>
          <w:tr w:rsidR="00CA71BF" w:rsidRPr="00DD3DAE" w14:paraId="09C60052" w14:textId="77777777" w:rsidTr="00A92257">
            <w:tc>
              <w:tcPr>
                <w:tcW w:w="0" w:type="dxa"/>
                <w:tcPrChange w:id="26" w:author="Author">
                  <w:tcPr>
                    <w:tcW w:w="0" w:type="dxa"/>
                  </w:tcPr>
                </w:tcPrChange>
              </w:tcPr>
              <w:p w14:paraId="23263AD2" w14:textId="38C2BBED" w:rsidR="00C24E60" w:rsidRPr="00B12B25" w:rsidRDefault="00C24E60" w:rsidP="00DC3447">
                <w:pPr>
                  <w:pStyle w:val="TableText"/>
                </w:pPr>
              </w:p>
            </w:tc>
            <w:tc>
              <w:tcPr>
                <w:tcW w:w="0" w:type="dxa"/>
                <w:tcPrChange w:id="27" w:author="Author">
                  <w:tcPr>
                    <w:tcW w:w="0" w:type="dxa"/>
                  </w:tcPr>
                </w:tcPrChange>
              </w:tcPr>
              <w:p w14:paraId="0CAB5B4A" w14:textId="78C500F5" w:rsidR="00C24E60" w:rsidRPr="00B12B25" w:rsidRDefault="00C24E60" w:rsidP="00E85706">
                <w:pPr>
                  <w:pStyle w:val="TableText"/>
                </w:pPr>
              </w:p>
            </w:tc>
            <w:tc>
              <w:tcPr>
                <w:tcW w:w="0" w:type="dxa"/>
                <w:tcPrChange w:id="28" w:author="Author">
                  <w:tcPr>
                    <w:tcW w:w="0" w:type="dxa"/>
                  </w:tcPr>
                </w:tcPrChange>
              </w:tcPr>
              <w:p w14:paraId="24D9E6EC" w14:textId="3A70143B" w:rsidR="00C24E60" w:rsidRPr="00B12B25" w:rsidRDefault="00C24E60" w:rsidP="00E85706">
                <w:pPr>
                  <w:pStyle w:val="TableText"/>
                </w:pPr>
              </w:p>
            </w:tc>
            <w:tc>
              <w:tcPr>
                <w:tcW w:w="0" w:type="dxa"/>
                <w:tcPrChange w:id="29" w:author="Author">
                  <w:tcPr>
                    <w:tcW w:w="0" w:type="dxa"/>
                  </w:tcPr>
                </w:tcPrChange>
              </w:tcPr>
              <w:p w14:paraId="567CB8AF" w14:textId="57AD9D15" w:rsidR="00C24E60" w:rsidRPr="00B12B25" w:rsidRDefault="00C24E60" w:rsidP="00E85706">
                <w:pPr>
                  <w:pStyle w:val="TableText"/>
                </w:pPr>
              </w:p>
            </w:tc>
          </w:tr>
          <w:tr w:rsidR="00CA71BF" w:rsidRPr="00DD3DAE" w14:paraId="15F7A90A" w14:textId="77777777" w:rsidTr="00A92257">
            <w:tc>
              <w:tcPr>
                <w:tcW w:w="0" w:type="dxa"/>
                <w:tcPrChange w:id="30" w:author="Author">
                  <w:tcPr>
                    <w:tcW w:w="0" w:type="dxa"/>
                  </w:tcPr>
                </w:tcPrChange>
              </w:tcPr>
              <w:p w14:paraId="0C070F1A" w14:textId="704FD49E" w:rsidR="00C24E60" w:rsidRPr="00E60D63" w:rsidRDefault="00C24E60" w:rsidP="00E85706">
                <w:pPr>
                  <w:pStyle w:val="TableText"/>
                </w:pPr>
              </w:p>
            </w:tc>
            <w:tc>
              <w:tcPr>
                <w:tcW w:w="0" w:type="dxa"/>
                <w:tcPrChange w:id="31" w:author="Author">
                  <w:tcPr>
                    <w:tcW w:w="0" w:type="dxa"/>
                  </w:tcPr>
                </w:tcPrChange>
              </w:tcPr>
              <w:p w14:paraId="05DB0C99" w14:textId="3A1FC831" w:rsidR="00C24E60" w:rsidRPr="00E60D63" w:rsidRDefault="00C24E60" w:rsidP="00E85706">
                <w:pPr>
                  <w:pStyle w:val="TableText"/>
                </w:pPr>
              </w:p>
            </w:tc>
            <w:tc>
              <w:tcPr>
                <w:tcW w:w="0" w:type="dxa"/>
                <w:tcPrChange w:id="32" w:author="Author">
                  <w:tcPr>
                    <w:tcW w:w="0" w:type="dxa"/>
                  </w:tcPr>
                </w:tcPrChange>
              </w:tcPr>
              <w:p w14:paraId="3F7F0D3E" w14:textId="04DD5558" w:rsidR="00C24E60" w:rsidRPr="00E60D63" w:rsidRDefault="00C24E60" w:rsidP="00E85706">
                <w:pPr>
                  <w:pStyle w:val="TableText"/>
                </w:pPr>
              </w:p>
            </w:tc>
            <w:tc>
              <w:tcPr>
                <w:tcW w:w="0" w:type="dxa"/>
                <w:tcPrChange w:id="33" w:author="Author">
                  <w:tcPr>
                    <w:tcW w:w="0" w:type="dxa"/>
                  </w:tcPr>
                </w:tcPrChange>
              </w:tcPr>
              <w:p w14:paraId="082BDE31" w14:textId="21B055EE" w:rsidR="00C24E60" w:rsidRPr="00E60D63" w:rsidRDefault="00C24E60" w:rsidP="00E85706">
                <w:pPr>
                  <w:pStyle w:val="TableText"/>
                </w:pPr>
              </w:p>
            </w:tc>
          </w:tr>
        </w:tbl>
        <w:p w14:paraId="591C90B0" w14:textId="77777777" w:rsidR="00C24E60" w:rsidRPr="008C24EB" w:rsidRDefault="00C24E60" w:rsidP="00C24E60"/>
        <w:p w14:paraId="37E7A8A6" w14:textId="77777777" w:rsidR="00C24E60" w:rsidRPr="008E4057" w:rsidRDefault="00C24E60" w:rsidP="00C24E60">
          <w:pPr>
            <w:pStyle w:val="CoverHeading2"/>
          </w:pPr>
          <w:r w:rsidRPr="008E4057">
            <w:t>Reviewers</w:t>
          </w:r>
        </w:p>
        <w:tbl>
          <w:tblPr>
            <w:tblStyle w:val="TableGrid"/>
            <w:tblW w:w="9450" w:type="dxa"/>
            <w:tblLook w:val="0620" w:firstRow="1" w:lastRow="0" w:firstColumn="0" w:lastColumn="0" w:noHBand="1" w:noVBand="1"/>
            <w:tblPrChange w:id="34" w:author="Author">
              <w:tblPr>
                <w:tblStyle w:val="TableGrid"/>
                <w:tblW w:w="9450" w:type="dxa"/>
                <w:tblLook w:val="0620" w:firstRow="1" w:lastRow="0" w:firstColumn="0" w:lastColumn="0" w:noHBand="1" w:noVBand="1"/>
              </w:tblPr>
            </w:tblPrChange>
          </w:tblPr>
          <w:tblGrid>
            <w:gridCol w:w="2087"/>
            <w:gridCol w:w="3011"/>
            <w:gridCol w:w="2577"/>
            <w:gridCol w:w="1775"/>
            <w:tblGridChange w:id="35">
              <w:tblGrid>
                <w:gridCol w:w="2087"/>
                <w:gridCol w:w="3011"/>
                <w:gridCol w:w="2577"/>
                <w:gridCol w:w="1775"/>
              </w:tblGrid>
            </w:tblGridChange>
          </w:tblGrid>
          <w:tr w:rsidR="00721AF7" w:rsidRPr="008E4057" w14:paraId="58BA53B1"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36" w:author="Author">
                  <w:tcPr>
                    <w:tcW w:w="0" w:type="dxa"/>
                  </w:tcPr>
                </w:tcPrChange>
              </w:tcPr>
              <w:p w14:paraId="4D3DB3AF" w14:textId="77777777" w:rsidR="00C24E60" w:rsidRPr="008E4057" w:rsidRDefault="00C24E60" w:rsidP="00E85706">
                <w:pPr>
                  <w:pStyle w:val="TableText"/>
                  <w:cnfStyle w:val="100000000000" w:firstRow="1" w:lastRow="0" w:firstColumn="0" w:lastColumn="0" w:oddVBand="0" w:evenVBand="0" w:oddHBand="0" w:evenHBand="0" w:firstRowFirstColumn="0" w:firstRowLastColumn="0" w:lastRowFirstColumn="0" w:lastRowLastColumn="0"/>
                  <w:rPr>
                    <w:szCs w:val="16"/>
                  </w:rPr>
                </w:pPr>
                <w:r w:rsidRPr="00EC11E5">
                  <w:t>Name</w:t>
                </w:r>
              </w:p>
            </w:tc>
            <w:tc>
              <w:tcPr>
                <w:tcW w:w="0" w:type="dxa"/>
                <w:tcPrChange w:id="37" w:author="Author">
                  <w:tcPr>
                    <w:tcW w:w="0" w:type="dxa"/>
                  </w:tcPr>
                </w:tcPrChange>
              </w:tcPr>
              <w:p w14:paraId="53231013" w14:textId="77777777" w:rsidR="00C24E60" w:rsidRPr="008E4057" w:rsidRDefault="00C24E60" w:rsidP="00E85706">
                <w:pPr>
                  <w:pStyle w:val="TableText"/>
                  <w:cnfStyle w:val="100000000000" w:firstRow="1" w:lastRow="0" w:firstColumn="0" w:lastColumn="0" w:oddVBand="0" w:evenVBand="0" w:oddHBand="0" w:evenHBand="0" w:firstRowFirstColumn="0" w:firstRowLastColumn="0" w:lastRowFirstColumn="0" w:lastRowLastColumn="0"/>
                  <w:rPr>
                    <w:szCs w:val="16"/>
                  </w:rPr>
                </w:pPr>
                <w:r w:rsidRPr="00EC11E5">
                  <w:t>Version Approved</w:t>
                </w:r>
              </w:p>
            </w:tc>
            <w:tc>
              <w:tcPr>
                <w:tcW w:w="0" w:type="dxa"/>
                <w:tcPrChange w:id="38" w:author="Author">
                  <w:tcPr>
                    <w:tcW w:w="0" w:type="dxa"/>
                  </w:tcPr>
                </w:tcPrChange>
              </w:tcPr>
              <w:p w14:paraId="032C7808" w14:textId="77777777" w:rsidR="00C24E60" w:rsidRPr="008E4057" w:rsidRDefault="00C24E60" w:rsidP="00E85706">
                <w:pPr>
                  <w:pStyle w:val="TableText"/>
                  <w:cnfStyle w:val="100000000000" w:firstRow="1" w:lastRow="0" w:firstColumn="0" w:lastColumn="0" w:oddVBand="0" w:evenVBand="0" w:oddHBand="0" w:evenHBand="0" w:firstRowFirstColumn="0" w:firstRowLastColumn="0" w:lastRowFirstColumn="0" w:lastRowLastColumn="0"/>
                  <w:rPr>
                    <w:szCs w:val="16"/>
                  </w:rPr>
                </w:pPr>
                <w:r w:rsidRPr="00EC11E5">
                  <w:t>Position</w:t>
                </w:r>
              </w:p>
            </w:tc>
            <w:tc>
              <w:tcPr>
                <w:tcW w:w="0" w:type="dxa"/>
                <w:tcPrChange w:id="39" w:author="Author">
                  <w:tcPr>
                    <w:tcW w:w="0" w:type="dxa"/>
                  </w:tcPr>
                </w:tcPrChange>
              </w:tcPr>
              <w:p w14:paraId="5C057730" w14:textId="77777777" w:rsidR="00C24E60" w:rsidRPr="008E4057" w:rsidRDefault="00C24E60" w:rsidP="00E85706">
                <w:pPr>
                  <w:pStyle w:val="TableText"/>
                  <w:cnfStyle w:val="100000000000" w:firstRow="1" w:lastRow="0" w:firstColumn="0" w:lastColumn="0" w:oddVBand="0" w:evenVBand="0" w:oddHBand="0" w:evenHBand="0" w:firstRowFirstColumn="0" w:firstRowLastColumn="0" w:lastRowFirstColumn="0" w:lastRowLastColumn="0"/>
                  <w:rPr>
                    <w:szCs w:val="16"/>
                  </w:rPr>
                </w:pPr>
                <w:r w:rsidRPr="00EC11E5">
                  <w:t>Date</w:t>
                </w:r>
              </w:p>
            </w:tc>
          </w:tr>
          <w:tr w:rsidR="00C24E60" w:rsidRPr="008E4057" w14:paraId="19598109" w14:textId="77777777" w:rsidTr="00A92257">
            <w:tc>
              <w:tcPr>
                <w:tcW w:w="0" w:type="dxa"/>
                <w:tcPrChange w:id="40" w:author="Author">
                  <w:tcPr>
                    <w:tcW w:w="0" w:type="dxa"/>
                  </w:tcPr>
                </w:tcPrChange>
              </w:tcPr>
              <w:p w14:paraId="7F298351" w14:textId="592A5923" w:rsidR="00C24E60" w:rsidRPr="009C019E" w:rsidRDefault="00C24E60" w:rsidP="00E85706">
                <w:pPr>
                  <w:pStyle w:val="TableText"/>
                  <w:rPr>
                    <w:rStyle w:val="StyleLatinSegoeUI10pt"/>
                    <w:sz w:val="18"/>
                    <w:szCs w:val="18"/>
                  </w:rPr>
                </w:pPr>
              </w:p>
            </w:tc>
            <w:tc>
              <w:tcPr>
                <w:tcW w:w="0" w:type="dxa"/>
                <w:tcPrChange w:id="41" w:author="Author">
                  <w:tcPr>
                    <w:tcW w:w="0" w:type="dxa"/>
                  </w:tcPr>
                </w:tcPrChange>
              </w:tcPr>
              <w:p w14:paraId="769FA858" w14:textId="7A097DC1" w:rsidR="00C24E60" w:rsidRPr="009C019E" w:rsidRDefault="00C24E60" w:rsidP="00E85706">
                <w:pPr>
                  <w:pStyle w:val="TableText"/>
                  <w:rPr>
                    <w:rStyle w:val="StyleLatinSegoeUI10pt"/>
                    <w:sz w:val="18"/>
                    <w:szCs w:val="18"/>
                  </w:rPr>
                </w:pPr>
              </w:p>
            </w:tc>
            <w:tc>
              <w:tcPr>
                <w:tcW w:w="0" w:type="dxa"/>
                <w:tcPrChange w:id="42" w:author="Author">
                  <w:tcPr>
                    <w:tcW w:w="0" w:type="dxa"/>
                  </w:tcPr>
                </w:tcPrChange>
              </w:tcPr>
              <w:p w14:paraId="660A23CA" w14:textId="3E0C5444" w:rsidR="00C24E60" w:rsidRPr="009C019E" w:rsidRDefault="00C24E60" w:rsidP="00E85706">
                <w:pPr>
                  <w:pStyle w:val="TableText"/>
                  <w:rPr>
                    <w:rStyle w:val="StyleLatinSegoeUI10pt"/>
                    <w:sz w:val="18"/>
                    <w:szCs w:val="18"/>
                  </w:rPr>
                </w:pPr>
              </w:p>
            </w:tc>
            <w:tc>
              <w:tcPr>
                <w:tcW w:w="0" w:type="dxa"/>
                <w:tcPrChange w:id="43" w:author="Author">
                  <w:tcPr>
                    <w:tcW w:w="0" w:type="dxa"/>
                  </w:tcPr>
                </w:tcPrChange>
              </w:tcPr>
              <w:p w14:paraId="2E0BE4E9" w14:textId="302607F7" w:rsidR="00C24E60" w:rsidRPr="009C019E" w:rsidRDefault="00C24E60" w:rsidP="00E85706">
                <w:pPr>
                  <w:pStyle w:val="TableText"/>
                  <w:rPr>
                    <w:rStyle w:val="StyleLatinSegoeUI10pt"/>
                    <w:sz w:val="18"/>
                    <w:szCs w:val="18"/>
                  </w:rPr>
                </w:pPr>
              </w:p>
            </w:tc>
          </w:tr>
          <w:tr w:rsidR="00C24E60" w:rsidRPr="008E4057" w14:paraId="3C896216" w14:textId="77777777" w:rsidTr="00A92257">
            <w:tc>
              <w:tcPr>
                <w:tcW w:w="0" w:type="dxa"/>
                <w:tcPrChange w:id="44" w:author="Author">
                  <w:tcPr>
                    <w:tcW w:w="0" w:type="dxa"/>
                  </w:tcPr>
                </w:tcPrChange>
              </w:tcPr>
              <w:p w14:paraId="19B7E733" w14:textId="377B150D" w:rsidR="00C24E60" w:rsidRPr="009C019E" w:rsidRDefault="00C24E60" w:rsidP="00E85706">
                <w:pPr>
                  <w:pStyle w:val="TableText"/>
                  <w:rPr>
                    <w:rStyle w:val="StyleLatinSegoeUI10pt"/>
                    <w:sz w:val="18"/>
                    <w:szCs w:val="18"/>
                  </w:rPr>
                </w:pPr>
              </w:p>
            </w:tc>
            <w:tc>
              <w:tcPr>
                <w:tcW w:w="0" w:type="dxa"/>
                <w:tcPrChange w:id="45" w:author="Author">
                  <w:tcPr>
                    <w:tcW w:w="0" w:type="dxa"/>
                  </w:tcPr>
                </w:tcPrChange>
              </w:tcPr>
              <w:p w14:paraId="3F2D5A75" w14:textId="492BFC4E" w:rsidR="00C24E60" w:rsidRPr="009C019E" w:rsidRDefault="00C24E60" w:rsidP="00E85706">
                <w:pPr>
                  <w:pStyle w:val="TableText"/>
                  <w:rPr>
                    <w:rStyle w:val="StyleLatinSegoeUI10pt"/>
                    <w:sz w:val="18"/>
                    <w:szCs w:val="18"/>
                  </w:rPr>
                </w:pPr>
              </w:p>
            </w:tc>
            <w:tc>
              <w:tcPr>
                <w:tcW w:w="0" w:type="dxa"/>
                <w:tcPrChange w:id="46" w:author="Author">
                  <w:tcPr>
                    <w:tcW w:w="0" w:type="dxa"/>
                  </w:tcPr>
                </w:tcPrChange>
              </w:tcPr>
              <w:p w14:paraId="49F4068E" w14:textId="4D8A2EA3" w:rsidR="00C24E60" w:rsidRPr="009C019E" w:rsidRDefault="00C24E60" w:rsidP="00E85706">
                <w:pPr>
                  <w:pStyle w:val="TableText"/>
                  <w:rPr>
                    <w:rStyle w:val="StyleLatinSegoeUI10pt"/>
                    <w:sz w:val="18"/>
                    <w:szCs w:val="18"/>
                  </w:rPr>
                </w:pPr>
              </w:p>
            </w:tc>
            <w:tc>
              <w:tcPr>
                <w:tcW w:w="0" w:type="dxa"/>
                <w:tcPrChange w:id="47" w:author="Author">
                  <w:tcPr>
                    <w:tcW w:w="0" w:type="dxa"/>
                  </w:tcPr>
                </w:tcPrChange>
              </w:tcPr>
              <w:p w14:paraId="31AC5D70" w14:textId="48AA6FA7" w:rsidR="00C24E60" w:rsidRPr="009C019E" w:rsidRDefault="00C24E60" w:rsidP="00E85706">
                <w:pPr>
                  <w:pStyle w:val="TableText"/>
                  <w:rPr>
                    <w:rStyle w:val="StyleLatinSegoeUI10pt"/>
                    <w:sz w:val="18"/>
                    <w:szCs w:val="18"/>
                  </w:rPr>
                </w:pPr>
              </w:p>
            </w:tc>
          </w:tr>
          <w:tr w:rsidR="00C24E60" w:rsidRPr="008E4057" w14:paraId="7C3F20A9" w14:textId="77777777" w:rsidTr="00A92257">
            <w:tc>
              <w:tcPr>
                <w:tcW w:w="0" w:type="dxa"/>
                <w:tcPrChange w:id="48" w:author="Author">
                  <w:tcPr>
                    <w:tcW w:w="0" w:type="dxa"/>
                  </w:tcPr>
                </w:tcPrChange>
              </w:tcPr>
              <w:p w14:paraId="7D84BC02" w14:textId="77777777" w:rsidR="00C24E60" w:rsidRPr="008E4057" w:rsidRDefault="00C24E60" w:rsidP="00E85706">
                <w:pPr>
                  <w:pStyle w:val="TableText"/>
                  <w:rPr>
                    <w:rStyle w:val="StyleLatinSegoeUI10pt"/>
                    <w:sz w:val="16"/>
                    <w:szCs w:val="16"/>
                  </w:rPr>
                </w:pPr>
              </w:p>
            </w:tc>
            <w:tc>
              <w:tcPr>
                <w:tcW w:w="0" w:type="dxa"/>
                <w:tcPrChange w:id="49" w:author="Author">
                  <w:tcPr>
                    <w:tcW w:w="0" w:type="dxa"/>
                  </w:tcPr>
                </w:tcPrChange>
              </w:tcPr>
              <w:p w14:paraId="682D86A5" w14:textId="77777777" w:rsidR="00C24E60" w:rsidRPr="008E4057" w:rsidRDefault="00C24E60" w:rsidP="00E85706">
                <w:pPr>
                  <w:pStyle w:val="TableText"/>
                  <w:rPr>
                    <w:rStyle w:val="StyleLatinSegoeUI10pt"/>
                    <w:sz w:val="16"/>
                    <w:szCs w:val="16"/>
                  </w:rPr>
                </w:pPr>
              </w:p>
            </w:tc>
            <w:tc>
              <w:tcPr>
                <w:tcW w:w="0" w:type="dxa"/>
                <w:tcPrChange w:id="50" w:author="Author">
                  <w:tcPr>
                    <w:tcW w:w="0" w:type="dxa"/>
                  </w:tcPr>
                </w:tcPrChange>
              </w:tcPr>
              <w:p w14:paraId="359353C4" w14:textId="77777777" w:rsidR="00C24E60" w:rsidRPr="008E4057" w:rsidRDefault="00C24E60" w:rsidP="00E85706">
                <w:pPr>
                  <w:pStyle w:val="TableText"/>
                  <w:rPr>
                    <w:rStyle w:val="StyleLatinSegoeUI10pt"/>
                    <w:sz w:val="16"/>
                    <w:szCs w:val="16"/>
                  </w:rPr>
                </w:pPr>
              </w:p>
            </w:tc>
            <w:tc>
              <w:tcPr>
                <w:tcW w:w="0" w:type="dxa"/>
                <w:tcPrChange w:id="51" w:author="Author">
                  <w:tcPr>
                    <w:tcW w:w="0" w:type="dxa"/>
                  </w:tcPr>
                </w:tcPrChange>
              </w:tcPr>
              <w:p w14:paraId="7001484A" w14:textId="77777777" w:rsidR="00C24E60" w:rsidRPr="008E4057" w:rsidRDefault="00C24E60" w:rsidP="00E85706">
                <w:pPr>
                  <w:pStyle w:val="TableText"/>
                  <w:rPr>
                    <w:rStyle w:val="StyleLatinSegoeUI10pt"/>
                    <w:sz w:val="16"/>
                    <w:szCs w:val="16"/>
                  </w:rPr>
                </w:pPr>
              </w:p>
            </w:tc>
          </w:tr>
        </w:tbl>
        <w:p w14:paraId="1CD4F53F" w14:textId="77777777" w:rsidR="00C24E60" w:rsidRPr="008E4057" w:rsidRDefault="00C24E60" w:rsidP="00C24E60"/>
        <w:p w14:paraId="30D1437C" w14:textId="77777777" w:rsidR="00C24E60" w:rsidRPr="008E4057" w:rsidRDefault="00C24E60" w:rsidP="004A1130">
          <w:pPr>
            <w:pStyle w:val="TOCHeading"/>
          </w:pPr>
          <w:r w:rsidRPr="008E4057">
            <w:t>Table of Contents</w:t>
          </w:r>
        </w:p>
        <w:p w14:paraId="0EE54E33" w14:textId="65C94067" w:rsidR="0011676E" w:rsidRDefault="00E96F68">
          <w:pPr>
            <w:pStyle w:val="TOC1"/>
            <w:tabs>
              <w:tab w:val="left" w:pos="432"/>
            </w:tabs>
            <w:rPr>
              <w:rFonts w:eastAsiaTheme="minorEastAsia"/>
              <w:sz w:val="22"/>
            </w:rPr>
          </w:pPr>
          <w:r w:rsidRPr="008E4057">
            <w:fldChar w:fldCharType="begin"/>
          </w:r>
          <w:r w:rsidRPr="008E4057">
            <w:instrText xml:space="preserve"> TOC \o "1-3" \h \z \u </w:instrText>
          </w:r>
          <w:r w:rsidRPr="008E4057">
            <w:fldChar w:fldCharType="separate"/>
          </w:r>
          <w:hyperlink w:anchor="_Toc503957246" w:history="1">
            <w:r w:rsidR="0011676E" w:rsidRPr="00760AA8">
              <w:rPr>
                <w:rStyle w:val="Hyperlink"/>
              </w:rPr>
              <w:t>1</w:t>
            </w:r>
            <w:r w:rsidR="0011676E">
              <w:rPr>
                <w:rFonts w:eastAsiaTheme="minorEastAsia"/>
                <w:sz w:val="22"/>
              </w:rPr>
              <w:tab/>
            </w:r>
            <w:r w:rsidR="0011676E" w:rsidRPr="00760AA8">
              <w:rPr>
                <w:rStyle w:val="Hyperlink"/>
              </w:rPr>
              <w:t>Introduction</w:t>
            </w:r>
            <w:r w:rsidR="0011676E">
              <w:rPr>
                <w:webHidden/>
              </w:rPr>
              <w:tab/>
            </w:r>
            <w:r w:rsidR="0011676E">
              <w:rPr>
                <w:webHidden/>
              </w:rPr>
              <w:fldChar w:fldCharType="begin"/>
            </w:r>
            <w:r w:rsidR="0011676E">
              <w:rPr>
                <w:webHidden/>
              </w:rPr>
              <w:instrText xml:space="preserve"> PAGEREF _Toc503957246 \h </w:instrText>
            </w:r>
            <w:r w:rsidR="0011676E">
              <w:rPr>
                <w:webHidden/>
              </w:rPr>
            </w:r>
            <w:r w:rsidR="0011676E">
              <w:rPr>
                <w:webHidden/>
              </w:rPr>
              <w:fldChar w:fldCharType="separate"/>
            </w:r>
            <w:r w:rsidR="0011676E">
              <w:rPr>
                <w:webHidden/>
              </w:rPr>
              <w:t>7</w:t>
            </w:r>
            <w:r w:rsidR="0011676E">
              <w:rPr>
                <w:webHidden/>
              </w:rPr>
              <w:fldChar w:fldCharType="end"/>
            </w:r>
          </w:hyperlink>
        </w:p>
        <w:p w14:paraId="0DF5A9CF" w14:textId="456398BC" w:rsidR="0011676E" w:rsidRDefault="00EF5CF8">
          <w:pPr>
            <w:pStyle w:val="TOC1"/>
            <w:tabs>
              <w:tab w:val="left" w:pos="432"/>
            </w:tabs>
            <w:rPr>
              <w:rFonts w:eastAsiaTheme="minorEastAsia"/>
              <w:sz w:val="22"/>
            </w:rPr>
          </w:pPr>
          <w:hyperlink w:anchor="_Toc503957247" w:history="1">
            <w:r w:rsidR="0011676E" w:rsidRPr="00760AA8">
              <w:rPr>
                <w:rStyle w:val="Hyperlink"/>
              </w:rPr>
              <w:t>2</w:t>
            </w:r>
            <w:r w:rsidR="0011676E">
              <w:rPr>
                <w:rFonts w:eastAsiaTheme="minorEastAsia"/>
                <w:sz w:val="22"/>
              </w:rPr>
              <w:tab/>
            </w:r>
            <w:r w:rsidR="0011676E" w:rsidRPr="00760AA8">
              <w:rPr>
                <w:rStyle w:val="Hyperlink"/>
              </w:rPr>
              <w:t>Objectives and Goals</w:t>
            </w:r>
            <w:r w:rsidR="0011676E">
              <w:rPr>
                <w:webHidden/>
              </w:rPr>
              <w:tab/>
            </w:r>
            <w:r w:rsidR="0011676E">
              <w:rPr>
                <w:webHidden/>
              </w:rPr>
              <w:fldChar w:fldCharType="begin"/>
            </w:r>
            <w:r w:rsidR="0011676E">
              <w:rPr>
                <w:webHidden/>
              </w:rPr>
              <w:instrText xml:space="preserve"> PAGEREF _Toc503957247 \h </w:instrText>
            </w:r>
            <w:r w:rsidR="0011676E">
              <w:rPr>
                <w:webHidden/>
              </w:rPr>
            </w:r>
            <w:r w:rsidR="0011676E">
              <w:rPr>
                <w:webHidden/>
              </w:rPr>
              <w:fldChar w:fldCharType="separate"/>
            </w:r>
            <w:r w:rsidR="0011676E">
              <w:rPr>
                <w:webHidden/>
              </w:rPr>
              <w:t>8</w:t>
            </w:r>
            <w:r w:rsidR="0011676E">
              <w:rPr>
                <w:webHidden/>
              </w:rPr>
              <w:fldChar w:fldCharType="end"/>
            </w:r>
          </w:hyperlink>
        </w:p>
        <w:p w14:paraId="24803548" w14:textId="1D71C98C" w:rsidR="0011676E" w:rsidRDefault="00EF5CF8">
          <w:pPr>
            <w:pStyle w:val="TOC2"/>
            <w:rPr>
              <w:rFonts w:eastAsiaTheme="minorEastAsia"/>
              <w:noProof/>
            </w:rPr>
          </w:pPr>
          <w:hyperlink w:anchor="_Toc503957248" w:history="1">
            <w:r w:rsidR="0011676E" w:rsidRPr="00760AA8">
              <w:rPr>
                <w:rStyle w:val="Hyperlink"/>
                <w:noProof/>
              </w:rPr>
              <w:t>2.1</w:t>
            </w:r>
            <w:r w:rsidR="0011676E">
              <w:rPr>
                <w:rFonts w:eastAsiaTheme="minorEastAsia"/>
                <w:noProof/>
              </w:rPr>
              <w:tab/>
            </w:r>
            <w:r w:rsidR="0011676E" w:rsidRPr="00760AA8">
              <w:rPr>
                <w:rStyle w:val="Hyperlink"/>
                <w:noProof/>
              </w:rPr>
              <w:t>Business-Related Objectives</w:t>
            </w:r>
            <w:r w:rsidR="0011676E">
              <w:rPr>
                <w:noProof/>
                <w:webHidden/>
              </w:rPr>
              <w:tab/>
            </w:r>
            <w:r w:rsidR="0011676E">
              <w:rPr>
                <w:noProof/>
                <w:webHidden/>
              </w:rPr>
              <w:fldChar w:fldCharType="begin"/>
            </w:r>
            <w:r w:rsidR="0011676E">
              <w:rPr>
                <w:noProof/>
                <w:webHidden/>
              </w:rPr>
              <w:instrText xml:space="preserve"> PAGEREF _Toc503957248 \h </w:instrText>
            </w:r>
            <w:r w:rsidR="0011676E">
              <w:rPr>
                <w:noProof/>
                <w:webHidden/>
              </w:rPr>
            </w:r>
            <w:r w:rsidR="0011676E">
              <w:rPr>
                <w:noProof/>
                <w:webHidden/>
              </w:rPr>
              <w:fldChar w:fldCharType="separate"/>
            </w:r>
            <w:r w:rsidR="0011676E">
              <w:rPr>
                <w:noProof/>
                <w:webHidden/>
              </w:rPr>
              <w:t>8</w:t>
            </w:r>
            <w:r w:rsidR="0011676E">
              <w:rPr>
                <w:noProof/>
                <w:webHidden/>
              </w:rPr>
              <w:fldChar w:fldCharType="end"/>
            </w:r>
          </w:hyperlink>
        </w:p>
        <w:p w14:paraId="6588BEC8" w14:textId="4F8E87A5" w:rsidR="0011676E" w:rsidRDefault="00EF5CF8">
          <w:pPr>
            <w:pStyle w:val="TOC2"/>
            <w:rPr>
              <w:rFonts w:eastAsiaTheme="minorEastAsia"/>
              <w:noProof/>
            </w:rPr>
          </w:pPr>
          <w:hyperlink w:anchor="_Toc503957249" w:history="1">
            <w:r w:rsidR="0011676E" w:rsidRPr="00760AA8">
              <w:rPr>
                <w:rStyle w:val="Hyperlink"/>
                <w:noProof/>
              </w:rPr>
              <w:t>2.2</w:t>
            </w:r>
            <w:r w:rsidR="0011676E">
              <w:rPr>
                <w:rFonts w:eastAsiaTheme="minorEastAsia"/>
                <w:noProof/>
              </w:rPr>
              <w:tab/>
            </w:r>
            <w:r w:rsidR="0011676E" w:rsidRPr="00760AA8">
              <w:rPr>
                <w:rStyle w:val="Hyperlink"/>
                <w:noProof/>
              </w:rPr>
              <w:t>Migration Related Goals</w:t>
            </w:r>
            <w:r w:rsidR="0011676E">
              <w:rPr>
                <w:noProof/>
                <w:webHidden/>
              </w:rPr>
              <w:tab/>
            </w:r>
            <w:r w:rsidR="0011676E">
              <w:rPr>
                <w:noProof/>
                <w:webHidden/>
              </w:rPr>
              <w:fldChar w:fldCharType="begin"/>
            </w:r>
            <w:r w:rsidR="0011676E">
              <w:rPr>
                <w:noProof/>
                <w:webHidden/>
              </w:rPr>
              <w:instrText xml:space="preserve"> PAGEREF _Toc503957249 \h </w:instrText>
            </w:r>
            <w:r w:rsidR="0011676E">
              <w:rPr>
                <w:noProof/>
                <w:webHidden/>
              </w:rPr>
            </w:r>
            <w:r w:rsidR="0011676E">
              <w:rPr>
                <w:noProof/>
                <w:webHidden/>
              </w:rPr>
              <w:fldChar w:fldCharType="separate"/>
            </w:r>
            <w:r w:rsidR="0011676E">
              <w:rPr>
                <w:noProof/>
                <w:webHidden/>
              </w:rPr>
              <w:t>8</w:t>
            </w:r>
            <w:r w:rsidR="0011676E">
              <w:rPr>
                <w:noProof/>
                <w:webHidden/>
              </w:rPr>
              <w:fldChar w:fldCharType="end"/>
            </w:r>
          </w:hyperlink>
        </w:p>
        <w:p w14:paraId="4A0BDE44" w14:textId="7C196FB5" w:rsidR="0011676E" w:rsidRDefault="00EF5CF8">
          <w:pPr>
            <w:pStyle w:val="TOC2"/>
            <w:rPr>
              <w:rFonts w:eastAsiaTheme="minorEastAsia"/>
              <w:noProof/>
            </w:rPr>
          </w:pPr>
          <w:hyperlink w:anchor="_Toc503957250" w:history="1">
            <w:r w:rsidR="0011676E" w:rsidRPr="00760AA8">
              <w:rPr>
                <w:rStyle w:val="Hyperlink"/>
                <w:noProof/>
              </w:rPr>
              <w:t>2.3</w:t>
            </w:r>
            <w:r w:rsidR="0011676E">
              <w:rPr>
                <w:rFonts w:eastAsiaTheme="minorEastAsia"/>
                <w:noProof/>
              </w:rPr>
              <w:tab/>
            </w:r>
            <w:r w:rsidR="0011676E" w:rsidRPr="00760AA8">
              <w:rPr>
                <w:rStyle w:val="Hyperlink"/>
                <w:noProof/>
              </w:rPr>
              <w:t>Scope and Assumptions</w:t>
            </w:r>
            <w:r w:rsidR="0011676E">
              <w:rPr>
                <w:noProof/>
                <w:webHidden/>
              </w:rPr>
              <w:tab/>
            </w:r>
            <w:r w:rsidR="0011676E">
              <w:rPr>
                <w:noProof/>
                <w:webHidden/>
              </w:rPr>
              <w:fldChar w:fldCharType="begin"/>
            </w:r>
            <w:r w:rsidR="0011676E">
              <w:rPr>
                <w:noProof/>
                <w:webHidden/>
              </w:rPr>
              <w:instrText xml:space="preserve"> PAGEREF _Toc503957250 \h </w:instrText>
            </w:r>
            <w:r w:rsidR="0011676E">
              <w:rPr>
                <w:noProof/>
                <w:webHidden/>
              </w:rPr>
            </w:r>
            <w:r w:rsidR="0011676E">
              <w:rPr>
                <w:noProof/>
                <w:webHidden/>
              </w:rPr>
              <w:fldChar w:fldCharType="separate"/>
            </w:r>
            <w:r w:rsidR="0011676E">
              <w:rPr>
                <w:noProof/>
                <w:webHidden/>
              </w:rPr>
              <w:t>8</w:t>
            </w:r>
            <w:r w:rsidR="0011676E">
              <w:rPr>
                <w:noProof/>
                <w:webHidden/>
              </w:rPr>
              <w:fldChar w:fldCharType="end"/>
            </w:r>
          </w:hyperlink>
        </w:p>
        <w:p w14:paraId="445AA7DA" w14:textId="56468A47" w:rsidR="0011676E" w:rsidRDefault="00EF5CF8">
          <w:pPr>
            <w:pStyle w:val="TOC1"/>
            <w:tabs>
              <w:tab w:val="left" w:pos="432"/>
            </w:tabs>
            <w:rPr>
              <w:rFonts w:eastAsiaTheme="minorEastAsia"/>
              <w:sz w:val="22"/>
            </w:rPr>
          </w:pPr>
          <w:hyperlink w:anchor="_Toc503957251" w:history="1">
            <w:r w:rsidR="0011676E" w:rsidRPr="00760AA8">
              <w:rPr>
                <w:rStyle w:val="Hyperlink"/>
              </w:rPr>
              <w:t>3</w:t>
            </w:r>
            <w:r w:rsidR="0011676E">
              <w:rPr>
                <w:rFonts w:eastAsiaTheme="minorEastAsia"/>
                <w:sz w:val="22"/>
              </w:rPr>
              <w:tab/>
            </w:r>
            <w:r w:rsidR="0011676E" w:rsidRPr="00760AA8">
              <w:rPr>
                <w:rStyle w:val="Hyperlink"/>
              </w:rPr>
              <w:t>Migration Process</w:t>
            </w:r>
            <w:r w:rsidR="0011676E">
              <w:rPr>
                <w:webHidden/>
              </w:rPr>
              <w:tab/>
            </w:r>
            <w:r w:rsidR="0011676E">
              <w:rPr>
                <w:webHidden/>
              </w:rPr>
              <w:fldChar w:fldCharType="begin"/>
            </w:r>
            <w:r w:rsidR="0011676E">
              <w:rPr>
                <w:webHidden/>
              </w:rPr>
              <w:instrText xml:space="preserve"> PAGEREF _Toc503957251 \h </w:instrText>
            </w:r>
            <w:r w:rsidR="0011676E">
              <w:rPr>
                <w:webHidden/>
              </w:rPr>
            </w:r>
            <w:r w:rsidR="0011676E">
              <w:rPr>
                <w:webHidden/>
              </w:rPr>
              <w:fldChar w:fldCharType="separate"/>
            </w:r>
            <w:r w:rsidR="0011676E">
              <w:rPr>
                <w:webHidden/>
              </w:rPr>
              <w:t>9</w:t>
            </w:r>
            <w:r w:rsidR="0011676E">
              <w:rPr>
                <w:webHidden/>
              </w:rPr>
              <w:fldChar w:fldCharType="end"/>
            </w:r>
          </w:hyperlink>
        </w:p>
        <w:p w14:paraId="64E6252B" w14:textId="3603C163" w:rsidR="0011676E" w:rsidRDefault="00EF5CF8">
          <w:pPr>
            <w:pStyle w:val="TOC2"/>
            <w:rPr>
              <w:rFonts w:eastAsiaTheme="minorEastAsia"/>
              <w:noProof/>
            </w:rPr>
          </w:pPr>
          <w:hyperlink w:anchor="_Toc503957252" w:history="1">
            <w:r w:rsidR="0011676E" w:rsidRPr="00760AA8">
              <w:rPr>
                <w:rStyle w:val="Hyperlink"/>
                <w:noProof/>
              </w:rPr>
              <w:t>3.1</w:t>
            </w:r>
            <w:r w:rsidR="0011676E">
              <w:rPr>
                <w:rFonts w:eastAsiaTheme="minorEastAsia"/>
                <w:noProof/>
              </w:rPr>
              <w:tab/>
            </w:r>
            <w:r w:rsidR="0011676E" w:rsidRPr="00760AA8">
              <w:rPr>
                <w:rStyle w:val="Hyperlink"/>
                <w:noProof/>
              </w:rPr>
              <w:t>Migration Pre-requisites</w:t>
            </w:r>
            <w:r w:rsidR="0011676E">
              <w:rPr>
                <w:noProof/>
                <w:webHidden/>
              </w:rPr>
              <w:tab/>
            </w:r>
            <w:r w:rsidR="0011676E">
              <w:rPr>
                <w:noProof/>
                <w:webHidden/>
              </w:rPr>
              <w:fldChar w:fldCharType="begin"/>
            </w:r>
            <w:r w:rsidR="0011676E">
              <w:rPr>
                <w:noProof/>
                <w:webHidden/>
              </w:rPr>
              <w:instrText xml:space="preserve"> PAGEREF _Toc503957252 \h </w:instrText>
            </w:r>
            <w:r w:rsidR="0011676E">
              <w:rPr>
                <w:noProof/>
                <w:webHidden/>
              </w:rPr>
            </w:r>
            <w:r w:rsidR="0011676E">
              <w:rPr>
                <w:noProof/>
                <w:webHidden/>
              </w:rPr>
              <w:fldChar w:fldCharType="separate"/>
            </w:r>
            <w:r w:rsidR="0011676E">
              <w:rPr>
                <w:noProof/>
                <w:webHidden/>
              </w:rPr>
              <w:t>9</w:t>
            </w:r>
            <w:r w:rsidR="0011676E">
              <w:rPr>
                <w:noProof/>
                <w:webHidden/>
              </w:rPr>
              <w:fldChar w:fldCharType="end"/>
            </w:r>
          </w:hyperlink>
        </w:p>
        <w:p w14:paraId="6C2CCDB1" w14:textId="0F22D30E" w:rsidR="0011676E" w:rsidRDefault="00EF5CF8">
          <w:pPr>
            <w:pStyle w:val="TOC2"/>
            <w:rPr>
              <w:rFonts w:eastAsiaTheme="minorEastAsia"/>
              <w:noProof/>
            </w:rPr>
          </w:pPr>
          <w:hyperlink w:anchor="_Toc503957253" w:history="1">
            <w:r w:rsidR="0011676E" w:rsidRPr="00760AA8">
              <w:rPr>
                <w:rStyle w:val="Hyperlink"/>
                <w:noProof/>
              </w:rPr>
              <w:t>3.2</w:t>
            </w:r>
            <w:r w:rsidR="0011676E">
              <w:rPr>
                <w:rFonts w:eastAsiaTheme="minorEastAsia"/>
                <w:noProof/>
              </w:rPr>
              <w:tab/>
            </w:r>
            <w:r w:rsidR="0011676E" w:rsidRPr="00760AA8">
              <w:rPr>
                <w:rStyle w:val="Hyperlink"/>
                <w:noProof/>
              </w:rPr>
              <w:t>Migration Strategy</w:t>
            </w:r>
            <w:r w:rsidR="0011676E">
              <w:rPr>
                <w:noProof/>
                <w:webHidden/>
              </w:rPr>
              <w:tab/>
            </w:r>
            <w:r w:rsidR="0011676E">
              <w:rPr>
                <w:noProof/>
                <w:webHidden/>
              </w:rPr>
              <w:fldChar w:fldCharType="begin"/>
            </w:r>
            <w:r w:rsidR="0011676E">
              <w:rPr>
                <w:noProof/>
                <w:webHidden/>
              </w:rPr>
              <w:instrText xml:space="preserve"> PAGEREF _Toc503957253 \h </w:instrText>
            </w:r>
            <w:r w:rsidR="0011676E">
              <w:rPr>
                <w:noProof/>
                <w:webHidden/>
              </w:rPr>
            </w:r>
            <w:r w:rsidR="0011676E">
              <w:rPr>
                <w:noProof/>
                <w:webHidden/>
              </w:rPr>
              <w:fldChar w:fldCharType="separate"/>
            </w:r>
            <w:r w:rsidR="0011676E">
              <w:rPr>
                <w:noProof/>
                <w:webHidden/>
              </w:rPr>
              <w:t>9</w:t>
            </w:r>
            <w:r w:rsidR="0011676E">
              <w:rPr>
                <w:noProof/>
                <w:webHidden/>
              </w:rPr>
              <w:fldChar w:fldCharType="end"/>
            </w:r>
          </w:hyperlink>
        </w:p>
        <w:p w14:paraId="0DDBEECC" w14:textId="549118E2" w:rsidR="0011676E" w:rsidRDefault="00EF5CF8">
          <w:pPr>
            <w:pStyle w:val="TOC3"/>
            <w:rPr>
              <w:rFonts w:asciiTheme="minorHAnsi" w:eastAsiaTheme="minorEastAsia" w:hAnsiTheme="minorHAnsi"/>
              <w:noProof/>
              <w:spacing w:val="0"/>
              <w:sz w:val="22"/>
              <w:szCs w:val="22"/>
            </w:rPr>
          </w:pPr>
          <w:hyperlink w:anchor="_Toc503957254" w:history="1">
            <w:r w:rsidR="0011676E" w:rsidRPr="00760AA8">
              <w:rPr>
                <w:rStyle w:val="Hyperlink"/>
                <w:noProof/>
              </w:rPr>
              <w:t>3.2.1</w:t>
            </w:r>
            <w:r w:rsidR="0011676E">
              <w:rPr>
                <w:rFonts w:asciiTheme="minorHAnsi" w:eastAsiaTheme="minorEastAsia" w:hAnsiTheme="minorHAnsi"/>
                <w:noProof/>
                <w:spacing w:val="0"/>
                <w:sz w:val="22"/>
                <w:szCs w:val="22"/>
              </w:rPr>
              <w:tab/>
            </w:r>
            <w:r w:rsidR="0011676E" w:rsidRPr="00760AA8">
              <w:rPr>
                <w:rStyle w:val="Hyperlink"/>
                <w:noProof/>
              </w:rPr>
              <w:t>In-Band</w:t>
            </w:r>
            <w:r w:rsidR="0011676E">
              <w:rPr>
                <w:noProof/>
                <w:webHidden/>
              </w:rPr>
              <w:tab/>
            </w:r>
            <w:r w:rsidR="0011676E">
              <w:rPr>
                <w:noProof/>
                <w:webHidden/>
              </w:rPr>
              <w:fldChar w:fldCharType="begin"/>
            </w:r>
            <w:r w:rsidR="0011676E">
              <w:rPr>
                <w:noProof/>
                <w:webHidden/>
              </w:rPr>
              <w:instrText xml:space="preserve"> PAGEREF _Toc503957254 \h </w:instrText>
            </w:r>
            <w:r w:rsidR="0011676E">
              <w:rPr>
                <w:noProof/>
                <w:webHidden/>
              </w:rPr>
            </w:r>
            <w:r w:rsidR="0011676E">
              <w:rPr>
                <w:noProof/>
                <w:webHidden/>
              </w:rPr>
              <w:fldChar w:fldCharType="separate"/>
            </w:r>
            <w:r w:rsidR="0011676E">
              <w:rPr>
                <w:noProof/>
                <w:webHidden/>
              </w:rPr>
              <w:t>9</w:t>
            </w:r>
            <w:r w:rsidR="0011676E">
              <w:rPr>
                <w:noProof/>
                <w:webHidden/>
              </w:rPr>
              <w:fldChar w:fldCharType="end"/>
            </w:r>
          </w:hyperlink>
        </w:p>
        <w:p w14:paraId="4964C660" w14:textId="6E44308B" w:rsidR="0011676E" w:rsidRDefault="00EF5CF8">
          <w:pPr>
            <w:pStyle w:val="TOC3"/>
            <w:rPr>
              <w:rFonts w:asciiTheme="minorHAnsi" w:eastAsiaTheme="minorEastAsia" w:hAnsiTheme="minorHAnsi"/>
              <w:noProof/>
              <w:spacing w:val="0"/>
              <w:sz w:val="22"/>
              <w:szCs w:val="22"/>
            </w:rPr>
          </w:pPr>
          <w:hyperlink w:anchor="_Toc503957255" w:history="1">
            <w:r w:rsidR="0011676E" w:rsidRPr="00760AA8">
              <w:rPr>
                <w:rStyle w:val="Hyperlink"/>
                <w:noProof/>
              </w:rPr>
              <w:t>3.2.2</w:t>
            </w:r>
            <w:r w:rsidR="0011676E">
              <w:rPr>
                <w:rFonts w:asciiTheme="minorHAnsi" w:eastAsiaTheme="minorEastAsia" w:hAnsiTheme="minorHAnsi"/>
                <w:noProof/>
                <w:spacing w:val="0"/>
                <w:sz w:val="22"/>
                <w:szCs w:val="22"/>
              </w:rPr>
              <w:tab/>
            </w:r>
            <w:r w:rsidR="0011676E" w:rsidRPr="00760AA8">
              <w:rPr>
                <w:rStyle w:val="Hyperlink"/>
                <w:noProof/>
              </w:rPr>
              <w:t>Out Of Band</w:t>
            </w:r>
            <w:r w:rsidR="0011676E">
              <w:rPr>
                <w:noProof/>
                <w:webHidden/>
              </w:rPr>
              <w:tab/>
            </w:r>
            <w:r w:rsidR="0011676E">
              <w:rPr>
                <w:noProof/>
                <w:webHidden/>
              </w:rPr>
              <w:fldChar w:fldCharType="begin"/>
            </w:r>
            <w:r w:rsidR="0011676E">
              <w:rPr>
                <w:noProof/>
                <w:webHidden/>
              </w:rPr>
              <w:instrText xml:space="preserve"> PAGEREF _Toc503957255 \h </w:instrText>
            </w:r>
            <w:r w:rsidR="0011676E">
              <w:rPr>
                <w:noProof/>
                <w:webHidden/>
              </w:rPr>
            </w:r>
            <w:r w:rsidR="0011676E">
              <w:rPr>
                <w:noProof/>
                <w:webHidden/>
              </w:rPr>
              <w:fldChar w:fldCharType="separate"/>
            </w:r>
            <w:r w:rsidR="0011676E">
              <w:rPr>
                <w:noProof/>
                <w:webHidden/>
              </w:rPr>
              <w:t>10</w:t>
            </w:r>
            <w:r w:rsidR="0011676E">
              <w:rPr>
                <w:noProof/>
                <w:webHidden/>
              </w:rPr>
              <w:fldChar w:fldCharType="end"/>
            </w:r>
          </w:hyperlink>
        </w:p>
        <w:p w14:paraId="3A1B288B" w14:textId="2809C186" w:rsidR="0011676E" w:rsidRDefault="00EF5CF8">
          <w:pPr>
            <w:pStyle w:val="TOC2"/>
            <w:rPr>
              <w:rFonts w:eastAsiaTheme="minorEastAsia"/>
              <w:noProof/>
            </w:rPr>
          </w:pPr>
          <w:hyperlink w:anchor="_Toc503957256" w:history="1">
            <w:r w:rsidR="0011676E" w:rsidRPr="00760AA8">
              <w:rPr>
                <w:rStyle w:val="Hyperlink"/>
                <w:noProof/>
              </w:rPr>
              <w:t>3.3</w:t>
            </w:r>
            <w:r w:rsidR="0011676E">
              <w:rPr>
                <w:rFonts w:eastAsiaTheme="minorEastAsia"/>
                <w:noProof/>
              </w:rPr>
              <w:tab/>
            </w:r>
            <w:r w:rsidR="0011676E" w:rsidRPr="00760AA8">
              <w:rPr>
                <w:rStyle w:val="Hyperlink"/>
                <w:noProof/>
              </w:rPr>
              <w:t>Migration Schedule</w:t>
            </w:r>
            <w:r w:rsidR="0011676E">
              <w:rPr>
                <w:noProof/>
                <w:webHidden/>
              </w:rPr>
              <w:tab/>
            </w:r>
            <w:r w:rsidR="0011676E">
              <w:rPr>
                <w:noProof/>
                <w:webHidden/>
              </w:rPr>
              <w:fldChar w:fldCharType="begin"/>
            </w:r>
            <w:r w:rsidR="0011676E">
              <w:rPr>
                <w:noProof/>
                <w:webHidden/>
              </w:rPr>
              <w:instrText xml:space="preserve"> PAGEREF _Toc503957256 \h </w:instrText>
            </w:r>
            <w:r w:rsidR="0011676E">
              <w:rPr>
                <w:noProof/>
                <w:webHidden/>
              </w:rPr>
            </w:r>
            <w:r w:rsidR="0011676E">
              <w:rPr>
                <w:noProof/>
                <w:webHidden/>
              </w:rPr>
              <w:fldChar w:fldCharType="separate"/>
            </w:r>
            <w:r w:rsidR="0011676E">
              <w:rPr>
                <w:noProof/>
                <w:webHidden/>
              </w:rPr>
              <w:t>10</w:t>
            </w:r>
            <w:r w:rsidR="0011676E">
              <w:rPr>
                <w:noProof/>
                <w:webHidden/>
              </w:rPr>
              <w:fldChar w:fldCharType="end"/>
            </w:r>
          </w:hyperlink>
        </w:p>
        <w:p w14:paraId="3EEF23E7" w14:textId="1BF6EFDB" w:rsidR="0011676E" w:rsidRDefault="00EF5CF8">
          <w:pPr>
            <w:pStyle w:val="TOC1"/>
            <w:tabs>
              <w:tab w:val="left" w:pos="432"/>
            </w:tabs>
            <w:rPr>
              <w:rFonts w:eastAsiaTheme="minorEastAsia"/>
              <w:sz w:val="22"/>
            </w:rPr>
          </w:pPr>
          <w:hyperlink w:anchor="_Toc503957257" w:history="1">
            <w:r w:rsidR="0011676E" w:rsidRPr="00760AA8">
              <w:rPr>
                <w:rStyle w:val="Hyperlink"/>
              </w:rPr>
              <w:t>4</w:t>
            </w:r>
            <w:r w:rsidR="0011676E">
              <w:rPr>
                <w:rFonts w:eastAsiaTheme="minorEastAsia"/>
                <w:sz w:val="22"/>
              </w:rPr>
              <w:tab/>
            </w:r>
            <w:r w:rsidR="0011676E" w:rsidRPr="00760AA8">
              <w:rPr>
                <w:rStyle w:val="Hyperlink"/>
              </w:rPr>
              <w:t>Migration Stages &amp; Activities</w:t>
            </w:r>
            <w:r w:rsidR="0011676E">
              <w:rPr>
                <w:webHidden/>
              </w:rPr>
              <w:tab/>
            </w:r>
            <w:r w:rsidR="0011676E">
              <w:rPr>
                <w:webHidden/>
              </w:rPr>
              <w:fldChar w:fldCharType="begin"/>
            </w:r>
            <w:r w:rsidR="0011676E">
              <w:rPr>
                <w:webHidden/>
              </w:rPr>
              <w:instrText xml:space="preserve"> PAGEREF _Toc503957257 \h </w:instrText>
            </w:r>
            <w:r w:rsidR="0011676E">
              <w:rPr>
                <w:webHidden/>
              </w:rPr>
            </w:r>
            <w:r w:rsidR="0011676E">
              <w:rPr>
                <w:webHidden/>
              </w:rPr>
              <w:fldChar w:fldCharType="separate"/>
            </w:r>
            <w:r w:rsidR="0011676E">
              <w:rPr>
                <w:webHidden/>
              </w:rPr>
              <w:t>12</w:t>
            </w:r>
            <w:r w:rsidR="0011676E">
              <w:rPr>
                <w:webHidden/>
              </w:rPr>
              <w:fldChar w:fldCharType="end"/>
            </w:r>
          </w:hyperlink>
        </w:p>
        <w:p w14:paraId="774132BA" w14:textId="5DD33031" w:rsidR="0011676E" w:rsidRDefault="00EF5CF8">
          <w:pPr>
            <w:pStyle w:val="TOC2"/>
            <w:rPr>
              <w:rFonts w:eastAsiaTheme="minorEastAsia"/>
              <w:noProof/>
            </w:rPr>
          </w:pPr>
          <w:hyperlink w:anchor="_Toc503957258" w:history="1">
            <w:r w:rsidR="0011676E" w:rsidRPr="00760AA8">
              <w:rPr>
                <w:rStyle w:val="Hyperlink"/>
                <w:noProof/>
              </w:rPr>
              <w:t>4.1</w:t>
            </w:r>
            <w:r w:rsidR="0011676E">
              <w:rPr>
                <w:rFonts w:eastAsiaTheme="minorEastAsia"/>
                <w:noProof/>
              </w:rPr>
              <w:tab/>
            </w:r>
            <w:r w:rsidR="0011676E" w:rsidRPr="00760AA8">
              <w:rPr>
                <w:rStyle w:val="Hyperlink"/>
                <w:noProof/>
              </w:rPr>
              <w:t>Pre-Preparation</w:t>
            </w:r>
            <w:r w:rsidR="0011676E">
              <w:rPr>
                <w:noProof/>
                <w:webHidden/>
              </w:rPr>
              <w:tab/>
            </w:r>
            <w:r w:rsidR="0011676E">
              <w:rPr>
                <w:noProof/>
                <w:webHidden/>
              </w:rPr>
              <w:fldChar w:fldCharType="begin"/>
            </w:r>
            <w:r w:rsidR="0011676E">
              <w:rPr>
                <w:noProof/>
                <w:webHidden/>
              </w:rPr>
              <w:instrText xml:space="preserve"> PAGEREF _Toc503957258 \h </w:instrText>
            </w:r>
            <w:r w:rsidR="0011676E">
              <w:rPr>
                <w:noProof/>
                <w:webHidden/>
              </w:rPr>
            </w:r>
            <w:r w:rsidR="0011676E">
              <w:rPr>
                <w:noProof/>
                <w:webHidden/>
              </w:rPr>
              <w:fldChar w:fldCharType="separate"/>
            </w:r>
            <w:r w:rsidR="0011676E">
              <w:rPr>
                <w:noProof/>
                <w:webHidden/>
              </w:rPr>
              <w:t>12</w:t>
            </w:r>
            <w:r w:rsidR="0011676E">
              <w:rPr>
                <w:noProof/>
                <w:webHidden/>
              </w:rPr>
              <w:fldChar w:fldCharType="end"/>
            </w:r>
          </w:hyperlink>
        </w:p>
        <w:p w14:paraId="1B43F34C" w14:textId="7BC249CF" w:rsidR="0011676E" w:rsidRDefault="00EF5CF8">
          <w:pPr>
            <w:pStyle w:val="TOC3"/>
            <w:rPr>
              <w:rFonts w:asciiTheme="minorHAnsi" w:eastAsiaTheme="minorEastAsia" w:hAnsiTheme="minorHAnsi"/>
              <w:noProof/>
              <w:spacing w:val="0"/>
              <w:sz w:val="22"/>
              <w:szCs w:val="22"/>
            </w:rPr>
          </w:pPr>
          <w:hyperlink w:anchor="_Toc503957259" w:history="1">
            <w:r w:rsidR="0011676E" w:rsidRPr="00760AA8">
              <w:rPr>
                <w:rStyle w:val="Hyperlink"/>
                <w:noProof/>
              </w:rPr>
              <w:t>4.1.1</w:t>
            </w:r>
            <w:r w:rsidR="0011676E">
              <w:rPr>
                <w:rFonts w:asciiTheme="minorHAnsi" w:eastAsiaTheme="minorEastAsia" w:hAnsiTheme="minorHAnsi"/>
                <w:noProof/>
                <w:spacing w:val="0"/>
                <w:sz w:val="22"/>
                <w:szCs w:val="22"/>
              </w:rPr>
              <w:tab/>
            </w:r>
            <w:r w:rsidR="0011676E" w:rsidRPr="00760AA8">
              <w:rPr>
                <w:rStyle w:val="Hyperlink"/>
                <w:noProof/>
              </w:rPr>
              <w:t>Week 1 -  Pre -Prep 1</w:t>
            </w:r>
            <w:r w:rsidR="0011676E">
              <w:rPr>
                <w:noProof/>
                <w:webHidden/>
              </w:rPr>
              <w:tab/>
            </w:r>
            <w:r w:rsidR="0011676E">
              <w:rPr>
                <w:noProof/>
                <w:webHidden/>
              </w:rPr>
              <w:fldChar w:fldCharType="begin"/>
            </w:r>
            <w:r w:rsidR="0011676E">
              <w:rPr>
                <w:noProof/>
                <w:webHidden/>
              </w:rPr>
              <w:instrText xml:space="preserve"> PAGEREF _Toc503957259 \h </w:instrText>
            </w:r>
            <w:r w:rsidR="0011676E">
              <w:rPr>
                <w:noProof/>
                <w:webHidden/>
              </w:rPr>
            </w:r>
            <w:r w:rsidR="0011676E">
              <w:rPr>
                <w:noProof/>
                <w:webHidden/>
              </w:rPr>
              <w:fldChar w:fldCharType="separate"/>
            </w:r>
            <w:r w:rsidR="0011676E">
              <w:rPr>
                <w:noProof/>
                <w:webHidden/>
              </w:rPr>
              <w:t>12</w:t>
            </w:r>
            <w:r w:rsidR="0011676E">
              <w:rPr>
                <w:noProof/>
                <w:webHidden/>
              </w:rPr>
              <w:fldChar w:fldCharType="end"/>
            </w:r>
          </w:hyperlink>
        </w:p>
        <w:p w14:paraId="18D9697A" w14:textId="3B71E9D8" w:rsidR="0011676E" w:rsidRDefault="00EF5CF8">
          <w:pPr>
            <w:pStyle w:val="TOC3"/>
            <w:rPr>
              <w:rFonts w:asciiTheme="minorHAnsi" w:eastAsiaTheme="minorEastAsia" w:hAnsiTheme="minorHAnsi"/>
              <w:noProof/>
              <w:spacing w:val="0"/>
              <w:sz w:val="22"/>
              <w:szCs w:val="22"/>
            </w:rPr>
          </w:pPr>
          <w:hyperlink w:anchor="_Toc503957260" w:history="1">
            <w:r w:rsidR="0011676E" w:rsidRPr="00760AA8">
              <w:rPr>
                <w:rStyle w:val="Hyperlink"/>
                <w:noProof/>
              </w:rPr>
              <w:t>4.1.2</w:t>
            </w:r>
            <w:r w:rsidR="0011676E">
              <w:rPr>
                <w:rFonts w:asciiTheme="minorHAnsi" w:eastAsiaTheme="minorEastAsia" w:hAnsiTheme="minorHAnsi"/>
                <w:noProof/>
                <w:spacing w:val="0"/>
                <w:sz w:val="22"/>
                <w:szCs w:val="22"/>
              </w:rPr>
              <w:tab/>
            </w:r>
            <w:r w:rsidR="0011676E" w:rsidRPr="00760AA8">
              <w:rPr>
                <w:rStyle w:val="Hyperlink"/>
                <w:noProof/>
              </w:rPr>
              <w:t>Week 2 -  Pre -Prep 2</w:t>
            </w:r>
            <w:r w:rsidR="0011676E">
              <w:rPr>
                <w:noProof/>
                <w:webHidden/>
              </w:rPr>
              <w:tab/>
            </w:r>
            <w:r w:rsidR="0011676E">
              <w:rPr>
                <w:noProof/>
                <w:webHidden/>
              </w:rPr>
              <w:fldChar w:fldCharType="begin"/>
            </w:r>
            <w:r w:rsidR="0011676E">
              <w:rPr>
                <w:noProof/>
                <w:webHidden/>
              </w:rPr>
              <w:instrText xml:space="preserve"> PAGEREF _Toc503957260 \h </w:instrText>
            </w:r>
            <w:r w:rsidR="0011676E">
              <w:rPr>
                <w:noProof/>
                <w:webHidden/>
              </w:rPr>
            </w:r>
            <w:r w:rsidR="0011676E">
              <w:rPr>
                <w:noProof/>
                <w:webHidden/>
              </w:rPr>
              <w:fldChar w:fldCharType="separate"/>
            </w:r>
            <w:r w:rsidR="0011676E">
              <w:rPr>
                <w:noProof/>
                <w:webHidden/>
              </w:rPr>
              <w:t>13</w:t>
            </w:r>
            <w:r w:rsidR="0011676E">
              <w:rPr>
                <w:noProof/>
                <w:webHidden/>
              </w:rPr>
              <w:fldChar w:fldCharType="end"/>
            </w:r>
          </w:hyperlink>
        </w:p>
        <w:p w14:paraId="67B03001" w14:textId="0C913A1D" w:rsidR="0011676E" w:rsidRDefault="00EF5CF8">
          <w:pPr>
            <w:pStyle w:val="TOC2"/>
            <w:rPr>
              <w:rFonts w:eastAsiaTheme="minorEastAsia"/>
              <w:noProof/>
            </w:rPr>
          </w:pPr>
          <w:hyperlink w:anchor="_Toc503957261" w:history="1">
            <w:r w:rsidR="0011676E" w:rsidRPr="00760AA8">
              <w:rPr>
                <w:rStyle w:val="Hyperlink"/>
                <w:noProof/>
              </w:rPr>
              <w:t>4.2</w:t>
            </w:r>
            <w:r w:rsidR="0011676E">
              <w:rPr>
                <w:rFonts w:eastAsiaTheme="minorEastAsia"/>
                <w:noProof/>
              </w:rPr>
              <w:tab/>
            </w:r>
            <w:r w:rsidR="0011676E" w:rsidRPr="00760AA8">
              <w:rPr>
                <w:rStyle w:val="Hyperlink"/>
                <w:noProof/>
              </w:rPr>
              <w:t>Prepare</w:t>
            </w:r>
            <w:r w:rsidR="0011676E">
              <w:rPr>
                <w:noProof/>
                <w:webHidden/>
              </w:rPr>
              <w:tab/>
            </w:r>
            <w:r w:rsidR="0011676E">
              <w:rPr>
                <w:noProof/>
                <w:webHidden/>
              </w:rPr>
              <w:fldChar w:fldCharType="begin"/>
            </w:r>
            <w:r w:rsidR="0011676E">
              <w:rPr>
                <w:noProof/>
                <w:webHidden/>
              </w:rPr>
              <w:instrText xml:space="preserve"> PAGEREF _Toc503957261 \h </w:instrText>
            </w:r>
            <w:r w:rsidR="0011676E">
              <w:rPr>
                <w:noProof/>
                <w:webHidden/>
              </w:rPr>
            </w:r>
            <w:r w:rsidR="0011676E">
              <w:rPr>
                <w:noProof/>
                <w:webHidden/>
              </w:rPr>
              <w:fldChar w:fldCharType="separate"/>
            </w:r>
            <w:r w:rsidR="0011676E">
              <w:rPr>
                <w:noProof/>
                <w:webHidden/>
              </w:rPr>
              <w:t>14</w:t>
            </w:r>
            <w:r w:rsidR="0011676E">
              <w:rPr>
                <w:noProof/>
                <w:webHidden/>
              </w:rPr>
              <w:fldChar w:fldCharType="end"/>
            </w:r>
          </w:hyperlink>
        </w:p>
        <w:p w14:paraId="6D2E8987" w14:textId="5589CC0D" w:rsidR="0011676E" w:rsidRDefault="00EF5CF8">
          <w:pPr>
            <w:pStyle w:val="TOC2"/>
            <w:rPr>
              <w:rFonts w:eastAsiaTheme="minorEastAsia"/>
              <w:noProof/>
            </w:rPr>
          </w:pPr>
          <w:hyperlink w:anchor="_Toc503957262" w:history="1">
            <w:r w:rsidR="0011676E" w:rsidRPr="00760AA8">
              <w:rPr>
                <w:rStyle w:val="Hyperlink"/>
                <w:noProof/>
              </w:rPr>
              <w:t>4.3</w:t>
            </w:r>
            <w:r w:rsidR="0011676E">
              <w:rPr>
                <w:rFonts w:eastAsiaTheme="minorEastAsia"/>
                <w:noProof/>
              </w:rPr>
              <w:tab/>
            </w:r>
            <w:r w:rsidR="0011676E" w:rsidRPr="00760AA8">
              <w:rPr>
                <w:rStyle w:val="Hyperlink"/>
                <w:noProof/>
              </w:rPr>
              <w:t>Migration</w:t>
            </w:r>
            <w:r w:rsidR="0011676E">
              <w:rPr>
                <w:noProof/>
                <w:webHidden/>
              </w:rPr>
              <w:tab/>
            </w:r>
            <w:r w:rsidR="0011676E">
              <w:rPr>
                <w:noProof/>
                <w:webHidden/>
              </w:rPr>
              <w:fldChar w:fldCharType="begin"/>
            </w:r>
            <w:r w:rsidR="0011676E">
              <w:rPr>
                <w:noProof/>
                <w:webHidden/>
              </w:rPr>
              <w:instrText xml:space="preserve"> PAGEREF _Toc503957262 \h </w:instrText>
            </w:r>
            <w:r w:rsidR="0011676E">
              <w:rPr>
                <w:noProof/>
                <w:webHidden/>
              </w:rPr>
            </w:r>
            <w:r w:rsidR="0011676E">
              <w:rPr>
                <w:noProof/>
                <w:webHidden/>
              </w:rPr>
              <w:fldChar w:fldCharType="separate"/>
            </w:r>
            <w:r w:rsidR="0011676E">
              <w:rPr>
                <w:noProof/>
                <w:webHidden/>
              </w:rPr>
              <w:t>15</w:t>
            </w:r>
            <w:r w:rsidR="0011676E">
              <w:rPr>
                <w:noProof/>
                <w:webHidden/>
              </w:rPr>
              <w:fldChar w:fldCharType="end"/>
            </w:r>
          </w:hyperlink>
        </w:p>
        <w:p w14:paraId="2D5EE0DA" w14:textId="16DDE8CD" w:rsidR="0011676E" w:rsidRDefault="00EF5CF8">
          <w:pPr>
            <w:pStyle w:val="TOC2"/>
            <w:rPr>
              <w:rFonts w:eastAsiaTheme="minorEastAsia"/>
              <w:noProof/>
            </w:rPr>
          </w:pPr>
          <w:hyperlink w:anchor="_Toc503957264" w:history="1">
            <w:r w:rsidR="0011676E" w:rsidRPr="00760AA8">
              <w:rPr>
                <w:rStyle w:val="Hyperlink"/>
                <w:noProof/>
              </w:rPr>
              <w:t>4.4</w:t>
            </w:r>
            <w:r w:rsidR="0011676E">
              <w:rPr>
                <w:rFonts w:eastAsiaTheme="minorEastAsia"/>
                <w:noProof/>
              </w:rPr>
              <w:tab/>
            </w:r>
            <w:r w:rsidR="0011676E" w:rsidRPr="00760AA8">
              <w:rPr>
                <w:rStyle w:val="Hyperlink"/>
                <w:noProof/>
              </w:rPr>
              <w:t>UAT</w:t>
            </w:r>
            <w:r w:rsidR="0011676E">
              <w:rPr>
                <w:noProof/>
                <w:webHidden/>
              </w:rPr>
              <w:tab/>
            </w:r>
            <w:r w:rsidR="0011676E">
              <w:rPr>
                <w:noProof/>
                <w:webHidden/>
              </w:rPr>
              <w:fldChar w:fldCharType="begin"/>
            </w:r>
            <w:r w:rsidR="0011676E">
              <w:rPr>
                <w:noProof/>
                <w:webHidden/>
              </w:rPr>
              <w:instrText xml:space="preserve"> PAGEREF _Toc503957264 \h </w:instrText>
            </w:r>
            <w:r w:rsidR="0011676E">
              <w:rPr>
                <w:noProof/>
                <w:webHidden/>
              </w:rPr>
            </w:r>
            <w:r w:rsidR="0011676E">
              <w:rPr>
                <w:noProof/>
                <w:webHidden/>
              </w:rPr>
              <w:fldChar w:fldCharType="separate"/>
            </w:r>
            <w:r w:rsidR="0011676E">
              <w:rPr>
                <w:noProof/>
                <w:webHidden/>
              </w:rPr>
              <w:t>16</w:t>
            </w:r>
            <w:r w:rsidR="0011676E">
              <w:rPr>
                <w:noProof/>
                <w:webHidden/>
              </w:rPr>
              <w:fldChar w:fldCharType="end"/>
            </w:r>
          </w:hyperlink>
        </w:p>
        <w:p w14:paraId="2BE4D8BF" w14:textId="731C842D" w:rsidR="0011676E" w:rsidRDefault="00EF5CF8">
          <w:pPr>
            <w:pStyle w:val="TOC2"/>
            <w:rPr>
              <w:rFonts w:eastAsiaTheme="minorEastAsia"/>
              <w:noProof/>
            </w:rPr>
          </w:pPr>
          <w:hyperlink w:anchor="_Toc503957265" w:history="1">
            <w:r w:rsidR="0011676E" w:rsidRPr="00760AA8">
              <w:rPr>
                <w:rStyle w:val="Hyperlink"/>
                <w:noProof/>
              </w:rPr>
              <w:t>4.5</w:t>
            </w:r>
            <w:r w:rsidR="0011676E">
              <w:rPr>
                <w:rFonts w:eastAsiaTheme="minorEastAsia"/>
                <w:noProof/>
              </w:rPr>
              <w:tab/>
            </w:r>
            <w:r w:rsidR="0011676E" w:rsidRPr="00760AA8">
              <w:rPr>
                <w:rStyle w:val="Hyperlink"/>
                <w:noProof/>
              </w:rPr>
              <w:t>Incremental 1</w:t>
            </w:r>
            <w:r w:rsidR="0011676E">
              <w:rPr>
                <w:noProof/>
                <w:webHidden/>
              </w:rPr>
              <w:tab/>
            </w:r>
            <w:r w:rsidR="0011676E">
              <w:rPr>
                <w:noProof/>
                <w:webHidden/>
              </w:rPr>
              <w:fldChar w:fldCharType="begin"/>
            </w:r>
            <w:r w:rsidR="0011676E">
              <w:rPr>
                <w:noProof/>
                <w:webHidden/>
              </w:rPr>
              <w:instrText xml:space="preserve"> PAGEREF _Toc503957265 \h </w:instrText>
            </w:r>
            <w:r w:rsidR="0011676E">
              <w:rPr>
                <w:noProof/>
                <w:webHidden/>
              </w:rPr>
            </w:r>
            <w:r w:rsidR="0011676E">
              <w:rPr>
                <w:noProof/>
                <w:webHidden/>
              </w:rPr>
              <w:fldChar w:fldCharType="separate"/>
            </w:r>
            <w:r w:rsidR="0011676E">
              <w:rPr>
                <w:noProof/>
                <w:webHidden/>
              </w:rPr>
              <w:t>17</w:t>
            </w:r>
            <w:r w:rsidR="0011676E">
              <w:rPr>
                <w:noProof/>
                <w:webHidden/>
              </w:rPr>
              <w:fldChar w:fldCharType="end"/>
            </w:r>
          </w:hyperlink>
        </w:p>
        <w:p w14:paraId="055BF128" w14:textId="6E9477C2" w:rsidR="0011676E" w:rsidRDefault="00EF5CF8">
          <w:pPr>
            <w:pStyle w:val="TOC2"/>
            <w:rPr>
              <w:rFonts w:eastAsiaTheme="minorEastAsia"/>
              <w:noProof/>
            </w:rPr>
          </w:pPr>
          <w:hyperlink w:anchor="_Toc503957266" w:history="1">
            <w:r w:rsidR="0011676E" w:rsidRPr="00760AA8">
              <w:rPr>
                <w:rStyle w:val="Hyperlink"/>
                <w:noProof/>
              </w:rPr>
              <w:t>4.6</w:t>
            </w:r>
            <w:r w:rsidR="0011676E">
              <w:rPr>
                <w:rFonts w:eastAsiaTheme="minorEastAsia"/>
                <w:noProof/>
              </w:rPr>
              <w:tab/>
            </w:r>
            <w:r w:rsidR="0011676E" w:rsidRPr="00760AA8">
              <w:rPr>
                <w:rStyle w:val="Hyperlink"/>
                <w:noProof/>
              </w:rPr>
              <w:t>SOR</w:t>
            </w:r>
            <w:r w:rsidR="0011676E">
              <w:rPr>
                <w:noProof/>
                <w:webHidden/>
              </w:rPr>
              <w:tab/>
            </w:r>
            <w:r w:rsidR="0011676E">
              <w:rPr>
                <w:noProof/>
                <w:webHidden/>
              </w:rPr>
              <w:fldChar w:fldCharType="begin"/>
            </w:r>
            <w:r w:rsidR="0011676E">
              <w:rPr>
                <w:noProof/>
                <w:webHidden/>
              </w:rPr>
              <w:instrText xml:space="preserve"> PAGEREF _Toc503957266 \h </w:instrText>
            </w:r>
            <w:r w:rsidR="0011676E">
              <w:rPr>
                <w:noProof/>
                <w:webHidden/>
              </w:rPr>
            </w:r>
            <w:r w:rsidR="0011676E">
              <w:rPr>
                <w:noProof/>
                <w:webHidden/>
              </w:rPr>
              <w:fldChar w:fldCharType="separate"/>
            </w:r>
            <w:r w:rsidR="0011676E">
              <w:rPr>
                <w:noProof/>
                <w:webHidden/>
              </w:rPr>
              <w:t>17</w:t>
            </w:r>
            <w:r w:rsidR="0011676E">
              <w:rPr>
                <w:noProof/>
                <w:webHidden/>
              </w:rPr>
              <w:fldChar w:fldCharType="end"/>
            </w:r>
          </w:hyperlink>
        </w:p>
        <w:p w14:paraId="333F2FDF" w14:textId="21D5DA9C" w:rsidR="0011676E" w:rsidRDefault="00EF5CF8">
          <w:pPr>
            <w:pStyle w:val="TOC2"/>
            <w:rPr>
              <w:rFonts w:eastAsiaTheme="minorEastAsia"/>
              <w:noProof/>
            </w:rPr>
          </w:pPr>
          <w:hyperlink w:anchor="_Toc503957267" w:history="1">
            <w:r w:rsidR="0011676E" w:rsidRPr="00760AA8">
              <w:rPr>
                <w:rStyle w:val="Hyperlink"/>
                <w:noProof/>
              </w:rPr>
              <w:t>4.7</w:t>
            </w:r>
            <w:r w:rsidR="0011676E">
              <w:rPr>
                <w:rFonts w:eastAsiaTheme="minorEastAsia"/>
                <w:noProof/>
              </w:rPr>
              <w:tab/>
            </w:r>
            <w:r w:rsidR="0011676E" w:rsidRPr="00760AA8">
              <w:rPr>
                <w:rStyle w:val="Hyperlink"/>
                <w:noProof/>
              </w:rPr>
              <w:t>Incremental 2</w:t>
            </w:r>
            <w:r w:rsidR="0011676E">
              <w:rPr>
                <w:noProof/>
                <w:webHidden/>
              </w:rPr>
              <w:tab/>
            </w:r>
            <w:r w:rsidR="0011676E">
              <w:rPr>
                <w:noProof/>
                <w:webHidden/>
              </w:rPr>
              <w:fldChar w:fldCharType="begin"/>
            </w:r>
            <w:r w:rsidR="0011676E">
              <w:rPr>
                <w:noProof/>
                <w:webHidden/>
              </w:rPr>
              <w:instrText xml:space="preserve"> PAGEREF _Toc503957267 \h </w:instrText>
            </w:r>
            <w:r w:rsidR="0011676E">
              <w:rPr>
                <w:noProof/>
                <w:webHidden/>
              </w:rPr>
            </w:r>
            <w:r w:rsidR="0011676E">
              <w:rPr>
                <w:noProof/>
                <w:webHidden/>
              </w:rPr>
              <w:fldChar w:fldCharType="separate"/>
            </w:r>
            <w:r w:rsidR="0011676E">
              <w:rPr>
                <w:noProof/>
                <w:webHidden/>
              </w:rPr>
              <w:t>18</w:t>
            </w:r>
            <w:r w:rsidR="0011676E">
              <w:rPr>
                <w:noProof/>
                <w:webHidden/>
              </w:rPr>
              <w:fldChar w:fldCharType="end"/>
            </w:r>
          </w:hyperlink>
        </w:p>
        <w:p w14:paraId="1A1C5B86" w14:textId="002A8913" w:rsidR="0011676E" w:rsidRDefault="00EF5CF8">
          <w:pPr>
            <w:pStyle w:val="TOC2"/>
            <w:rPr>
              <w:rFonts w:eastAsiaTheme="minorEastAsia"/>
              <w:noProof/>
            </w:rPr>
          </w:pPr>
          <w:hyperlink w:anchor="_Toc503957268" w:history="1">
            <w:r w:rsidR="0011676E" w:rsidRPr="00760AA8">
              <w:rPr>
                <w:rStyle w:val="Hyperlink"/>
                <w:noProof/>
              </w:rPr>
              <w:t>4.8</w:t>
            </w:r>
            <w:r w:rsidR="0011676E">
              <w:rPr>
                <w:rFonts w:eastAsiaTheme="minorEastAsia"/>
                <w:noProof/>
              </w:rPr>
              <w:tab/>
            </w:r>
            <w:r w:rsidR="0011676E" w:rsidRPr="00760AA8">
              <w:rPr>
                <w:rStyle w:val="Hyperlink"/>
                <w:noProof/>
              </w:rPr>
              <w:t>Go Live</w:t>
            </w:r>
            <w:r w:rsidR="0011676E">
              <w:rPr>
                <w:noProof/>
                <w:webHidden/>
              </w:rPr>
              <w:tab/>
            </w:r>
            <w:r w:rsidR="0011676E">
              <w:rPr>
                <w:noProof/>
                <w:webHidden/>
              </w:rPr>
              <w:fldChar w:fldCharType="begin"/>
            </w:r>
            <w:r w:rsidR="0011676E">
              <w:rPr>
                <w:noProof/>
                <w:webHidden/>
              </w:rPr>
              <w:instrText xml:space="preserve"> PAGEREF _Toc503957268 \h </w:instrText>
            </w:r>
            <w:r w:rsidR="0011676E">
              <w:rPr>
                <w:noProof/>
                <w:webHidden/>
              </w:rPr>
            </w:r>
            <w:r w:rsidR="0011676E">
              <w:rPr>
                <w:noProof/>
                <w:webHidden/>
              </w:rPr>
              <w:fldChar w:fldCharType="separate"/>
            </w:r>
            <w:r w:rsidR="0011676E">
              <w:rPr>
                <w:noProof/>
                <w:webHidden/>
              </w:rPr>
              <w:t>19</w:t>
            </w:r>
            <w:r w:rsidR="0011676E">
              <w:rPr>
                <w:noProof/>
                <w:webHidden/>
              </w:rPr>
              <w:fldChar w:fldCharType="end"/>
            </w:r>
          </w:hyperlink>
        </w:p>
        <w:p w14:paraId="4CEFF188" w14:textId="1FD930B6" w:rsidR="0011676E" w:rsidRDefault="00EF5CF8">
          <w:pPr>
            <w:pStyle w:val="TOC2"/>
            <w:rPr>
              <w:rFonts w:eastAsiaTheme="minorEastAsia"/>
              <w:noProof/>
            </w:rPr>
          </w:pPr>
          <w:hyperlink w:anchor="_Toc503957269" w:history="1">
            <w:r w:rsidR="0011676E" w:rsidRPr="00760AA8">
              <w:rPr>
                <w:rStyle w:val="Hyperlink"/>
                <w:noProof/>
              </w:rPr>
              <w:t>4.9</w:t>
            </w:r>
            <w:r w:rsidR="0011676E">
              <w:rPr>
                <w:rFonts w:eastAsiaTheme="minorEastAsia"/>
                <w:noProof/>
              </w:rPr>
              <w:tab/>
            </w:r>
            <w:r w:rsidR="0011676E" w:rsidRPr="00760AA8">
              <w:rPr>
                <w:rStyle w:val="Hyperlink"/>
                <w:noProof/>
              </w:rPr>
              <w:t>Maintenance</w:t>
            </w:r>
            <w:r w:rsidR="0011676E">
              <w:rPr>
                <w:noProof/>
                <w:webHidden/>
              </w:rPr>
              <w:tab/>
            </w:r>
            <w:r w:rsidR="0011676E">
              <w:rPr>
                <w:noProof/>
                <w:webHidden/>
              </w:rPr>
              <w:fldChar w:fldCharType="begin"/>
            </w:r>
            <w:r w:rsidR="0011676E">
              <w:rPr>
                <w:noProof/>
                <w:webHidden/>
              </w:rPr>
              <w:instrText xml:space="preserve"> PAGEREF _Toc503957269 \h </w:instrText>
            </w:r>
            <w:r w:rsidR="0011676E">
              <w:rPr>
                <w:noProof/>
                <w:webHidden/>
              </w:rPr>
            </w:r>
            <w:r w:rsidR="0011676E">
              <w:rPr>
                <w:noProof/>
                <w:webHidden/>
              </w:rPr>
              <w:fldChar w:fldCharType="separate"/>
            </w:r>
            <w:r w:rsidR="0011676E">
              <w:rPr>
                <w:noProof/>
                <w:webHidden/>
              </w:rPr>
              <w:t>19</w:t>
            </w:r>
            <w:r w:rsidR="0011676E">
              <w:rPr>
                <w:noProof/>
                <w:webHidden/>
              </w:rPr>
              <w:fldChar w:fldCharType="end"/>
            </w:r>
          </w:hyperlink>
        </w:p>
        <w:p w14:paraId="2C11BDAF" w14:textId="2995534B" w:rsidR="0011676E" w:rsidRDefault="00EF5CF8">
          <w:pPr>
            <w:pStyle w:val="TOC2"/>
            <w:rPr>
              <w:rFonts w:eastAsiaTheme="minorEastAsia"/>
              <w:noProof/>
            </w:rPr>
          </w:pPr>
          <w:hyperlink w:anchor="_Toc503957270" w:history="1">
            <w:r w:rsidR="0011676E" w:rsidRPr="00760AA8">
              <w:rPr>
                <w:rStyle w:val="Hyperlink"/>
                <w:noProof/>
              </w:rPr>
              <w:t>4.10</w:t>
            </w:r>
            <w:r w:rsidR="0011676E">
              <w:rPr>
                <w:rFonts w:eastAsiaTheme="minorEastAsia"/>
                <w:noProof/>
              </w:rPr>
              <w:tab/>
            </w:r>
            <w:r w:rsidR="0011676E" w:rsidRPr="00760AA8">
              <w:rPr>
                <w:rStyle w:val="Hyperlink"/>
                <w:noProof/>
              </w:rPr>
              <w:t>Large Site Collection Migration (More than 350 GB)</w:t>
            </w:r>
            <w:r w:rsidR="0011676E">
              <w:rPr>
                <w:noProof/>
                <w:webHidden/>
              </w:rPr>
              <w:tab/>
            </w:r>
            <w:r w:rsidR="0011676E">
              <w:rPr>
                <w:noProof/>
                <w:webHidden/>
              </w:rPr>
              <w:fldChar w:fldCharType="begin"/>
            </w:r>
            <w:r w:rsidR="0011676E">
              <w:rPr>
                <w:noProof/>
                <w:webHidden/>
              </w:rPr>
              <w:instrText xml:space="preserve"> PAGEREF _Toc503957270 \h </w:instrText>
            </w:r>
            <w:r w:rsidR="0011676E">
              <w:rPr>
                <w:noProof/>
                <w:webHidden/>
              </w:rPr>
            </w:r>
            <w:r w:rsidR="0011676E">
              <w:rPr>
                <w:noProof/>
                <w:webHidden/>
              </w:rPr>
              <w:fldChar w:fldCharType="separate"/>
            </w:r>
            <w:r w:rsidR="0011676E">
              <w:rPr>
                <w:noProof/>
                <w:webHidden/>
              </w:rPr>
              <w:t>20</w:t>
            </w:r>
            <w:r w:rsidR="0011676E">
              <w:rPr>
                <w:noProof/>
                <w:webHidden/>
              </w:rPr>
              <w:fldChar w:fldCharType="end"/>
            </w:r>
          </w:hyperlink>
        </w:p>
        <w:p w14:paraId="3FA69CCB" w14:textId="3CA00CC4" w:rsidR="0011676E" w:rsidRDefault="00EF5CF8">
          <w:pPr>
            <w:pStyle w:val="TOC1"/>
            <w:tabs>
              <w:tab w:val="left" w:pos="432"/>
            </w:tabs>
            <w:rPr>
              <w:rFonts w:eastAsiaTheme="minorEastAsia"/>
              <w:sz w:val="22"/>
            </w:rPr>
          </w:pPr>
          <w:hyperlink w:anchor="_Toc503957271" w:history="1">
            <w:r w:rsidR="0011676E" w:rsidRPr="00760AA8">
              <w:rPr>
                <w:rStyle w:val="Hyperlink"/>
              </w:rPr>
              <w:t>5</w:t>
            </w:r>
            <w:r w:rsidR="0011676E">
              <w:rPr>
                <w:rFonts w:eastAsiaTheme="minorEastAsia"/>
                <w:sz w:val="22"/>
              </w:rPr>
              <w:tab/>
            </w:r>
            <w:r w:rsidR="0011676E" w:rsidRPr="00760AA8">
              <w:rPr>
                <w:rStyle w:val="Hyperlink"/>
              </w:rPr>
              <w:t>Point of Contacts</w:t>
            </w:r>
            <w:r w:rsidR="0011676E">
              <w:rPr>
                <w:webHidden/>
              </w:rPr>
              <w:tab/>
            </w:r>
            <w:r w:rsidR="0011676E">
              <w:rPr>
                <w:webHidden/>
              </w:rPr>
              <w:fldChar w:fldCharType="begin"/>
            </w:r>
            <w:r w:rsidR="0011676E">
              <w:rPr>
                <w:webHidden/>
              </w:rPr>
              <w:instrText xml:space="preserve"> PAGEREF _Toc503957271 \h </w:instrText>
            </w:r>
            <w:r w:rsidR="0011676E">
              <w:rPr>
                <w:webHidden/>
              </w:rPr>
            </w:r>
            <w:r w:rsidR="0011676E">
              <w:rPr>
                <w:webHidden/>
              </w:rPr>
              <w:fldChar w:fldCharType="separate"/>
            </w:r>
            <w:r w:rsidR="0011676E">
              <w:rPr>
                <w:webHidden/>
              </w:rPr>
              <w:t>22</w:t>
            </w:r>
            <w:r w:rsidR="0011676E">
              <w:rPr>
                <w:webHidden/>
              </w:rPr>
              <w:fldChar w:fldCharType="end"/>
            </w:r>
          </w:hyperlink>
        </w:p>
        <w:p w14:paraId="75D9F6C1" w14:textId="3915BDF1" w:rsidR="0011676E" w:rsidRDefault="00EF5CF8">
          <w:pPr>
            <w:pStyle w:val="TOC2"/>
            <w:rPr>
              <w:rFonts w:eastAsiaTheme="minorEastAsia"/>
              <w:noProof/>
            </w:rPr>
          </w:pPr>
          <w:hyperlink w:anchor="_Toc503957272" w:history="1">
            <w:r w:rsidR="0011676E" w:rsidRPr="00760AA8">
              <w:rPr>
                <w:rStyle w:val="Hyperlink"/>
                <w:noProof/>
              </w:rPr>
              <w:t>5.1</w:t>
            </w:r>
            <w:r w:rsidR="0011676E">
              <w:rPr>
                <w:rFonts w:eastAsiaTheme="minorEastAsia"/>
                <w:noProof/>
              </w:rPr>
              <w:tab/>
            </w:r>
            <w:r w:rsidR="0011676E" w:rsidRPr="00760AA8">
              <w:rPr>
                <w:rStyle w:val="Hyperlink"/>
                <w:noProof/>
              </w:rPr>
              <w:t>Microsoft</w:t>
            </w:r>
            <w:r w:rsidR="0011676E">
              <w:rPr>
                <w:noProof/>
                <w:webHidden/>
              </w:rPr>
              <w:tab/>
            </w:r>
            <w:r w:rsidR="0011676E">
              <w:rPr>
                <w:noProof/>
                <w:webHidden/>
              </w:rPr>
              <w:fldChar w:fldCharType="begin"/>
            </w:r>
            <w:r w:rsidR="0011676E">
              <w:rPr>
                <w:noProof/>
                <w:webHidden/>
              </w:rPr>
              <w:instrText xml:space="preserve"> PAGEREF _Toc503957272 \h </w:instrText>
            </w:r>
            <w:r w:rsidR="0011676E">
              <w:rPr>
                <w:noProof/>
                <w:webHidden/>
              </w:rPr>
            </w:r>
            <w:r w:rsidR="0011676E">
              <w:rPr>
                <w:noProof/>
                <w:webHidden/>
              </w:rPr>
              <w:fldChar w:fldCharType="separate"/>
            </w:r>
            <w:r w:rsidR="0011676E">
              <w:rPr>
                <w:noProof/>
                <w:webHidden/>
              </w:rPr>
              <w:t>22</w:t>
            </w:r>
            <w:r w:rsidR="0011676E">
              <w:rPr>
                <w:noProof/>
                <w:webHidden/>
              </w:rPr>
              <w:fldChar w:fldCharType="end"/>
            </w:r>
          </w:hyperlink>
        </w:p>
        <w:p w14:paraId="45DC303E" w14:textId="5DF79542" w:rsidR="0011676E" w:rsidRDefault="00EF5CF8">
          <w:pPr>
            <w:pStyle w:val="TOC2"/>
            <w:rPr>
              <w:rFonts w:eastAsiaTheme="minorEastAsia"/>
              <w:noProof/>
            </w:rPr>
          </w:pPr>
          <w:hyperlink w:anchor="_Toc503957273" w:history="1">
            <w:r w:rsidR="0011676E" w:rsidRPr="00760AA8">
              <w:rPr>
                <w:rStyle w:val="Hyperlink"/>
                <w:noProof/>
              </w:rPr>
              <w:t>5.2</w:t>
            </w:r>
            <w:r w:rsidR="0011676E">
              <w:rPr>
                <w:rFonts w:eastAsiaTheme="minorEastAsia"/>
                <w:noProof/>
              </w:rPr>
              <w:tab/>
            </w:r>
            <w:r w:rsidR="0011676E" w:rsidRPr="00760AA8">
              <w:rPr>
                <w:rStyle w:val="Hyperlink"/>
                <w:noProof/>
              </w:rPr>
              <w:t>Manulife Contacts</w:t>
            </w:r>
            <w:r w:rsidR="0011676E">
              <w:rPr>
                <w:noProof/>
                <w:webHidden/>
              </w:rPr>
              <w:tab/>
            </w:r>
            <w:r w:rsidR="0011676E">
              <w:rPr>
                <w:noProof/>
                <w:webHidden/>
              </w:rPr>
              <w:fldChar w:fldCharType="begin"/>
            </w:r>
            <w:r w:rsidR="0011676E">
              <w:rPr>
                <w:noProof/>
                <w:webHidden/>
              </w:rPr>
              <w:instrText xml:space="preserve"> PAGEREF _Toc503957273 \h </w:instrText>
            </w:r>
            <w:r w:rsidR="0011676E">
              <w:rPr>
                <w:noProof/>
                <w:webHidden/>
              </w:rPr>
            </w:r>
            <w:r w:rsidR="0011676E">
              <w:rPr>
                <w:noProof/>
                <w:webHidden/>
              </w:rPr>
              <w:fldChar w:fldCharType="separate"/>
            </w:r>
            <w:r w:rsidR="0011676E">
              <w:rPr>
                <w:noProof/>
                <w:webHidden/>
              </w:rPr>
              <w:t>22</w:t>
            </w:r>
            <w:r w:rsidR="0011676E">
              <w:rPr>
                <w:noProof/>
                <w:webHidden/>
              </w:rPr>
              <w:fldChar w:fldCharType="end"/>
            </w:r>
          </w:hyperlink>
        </w:p>
        <w:p w14:paraId="2B33842E" w14:textId="17A5167B" w:rsidR="0011676E" w:rsidRDefault="00EF5CF8">
          <w:pPr>
            <w:pStyle w:val="TOC1"/>
            <w:tabs>
              <w:tab w:val="left" w:pos="432"/>
            </w:tabs>
            <w:rPr>
              <w:rFonts w:eastAsiaTheme="minorEastAsia"/>
              <w:sz w:val="22"/>
            </w:rPr>
          </w:pPr>
          <w:hyperlink w:anchor="_Toc503957274" w:history="1">
            <w:r w:rsidR="0011676E" w:rsidRPr="00760AA8">
              <w:rPr>
                <w:rStyle w:val="Hyperlink"/>
              </w:rPr>
              <w:t>6</w:t>
            </w:r>
            <w:r w:rsidR="0011676E">
              <w:rPr>
                <w:rFonts w:eastAsiaTheme="minorEastAsia"/>
                <w:sz w:val="22"/>
              </w:rPr>
              <w:tab/>
            </w:r>
            <w:r w:rsidR="0011676E" w:rsidRPr="00760AA8">
              <w:rPr>
                <w:rStyle w:val="Hyperlink"/>
              </w:rPr>
              <w:t>Technical Details</w:t>
            </w:r>
            <w:r w:rsidR="0011676E">
              <w:rPr>
                <w:webHidden/>
              </w:rPr>
              <w:tab/>
            </w:r>
            <w:r w:rsidR="0011676E">
              <w:rPr>
                <w:webHidden/>
              </w:rPr>
              <w:fldChar w:fldCharType="begin"/>
            </w:r>
            <w:r w:rsidR="0011676E">
              <w:rPr>
                <w:webHidden/>
              </w:rPr>
              <w:instrText xml:space="preserve"> PAGEREF _Toc503957274 \h </w:instrText>
            </w:r>
            <w:r w:rsidR="0011676E">
              <w:rPr>
                <w:webHidden/>
              </w:rPr>
            </w:r>
            <w:r w:rsidR="0011676E">
              <w:rPr>
                <w:webHidden/>
              </w:rPr>
              <w:fldChar w:fldCharType="separate"/>
            </w:r>
            <w:r w:rsidR="0011676E">
              <w:rPr>
                <w:webHidden/>
              </w:rPr>
              <w:t>23</w:t>
            </w:r>
            <w:r w:rsidR="0011676E">
              <w:rPr>
                <w:webHidden/>
              </w:rPr>
              <w:fldChar w:fldCharType="end"/>
            </w:r>
          </w:hyperlink>
        </w:p>
        <w:p w14:paraId="7262A163" w14:textId="3E0B6EED" w:rsidR="0011676E" w:rsidRDefault="00EF5CF8">
          <w:pPr>
            <w:pStyle w:val="TOC2"/>
            <w:rPr>
              <w:rFonts w:eastAsiaTheme="minorEastAsia"/>
              <w:noProof/>
            </w:rPr>
          </w:pPr>
          <w:hyperlink w:anchor="_Toc503957275" w:history="1">
            <w:r w:rsidR="0011676E" w:rsidRPr="00760AA8">
              <w:rPr>
                <w:rStyle w:val="Hyperlink"/>
                <w:noProof/>
              </w:rPr>
              <w:t>6.1</w:t>
            </w:r>
            <w:r w:rsidR="0011676E">
              <w:rPr>
                <w:rFonts w:eastAsiaTheme="minorEastAsia"/>
                <w:noProof/>
              </w:rPr>
              <w:tab/>
            </w:r>
            <w:r w:rsidR="0011676E" w:rsidRPr="00760AA8">
              <w:rPr>
                <w:rStyle w:val="Hyperlink"/>
                <w:noProof/>
              </w:rPr>
              <w:t>Source Environment</w:t>
            </w:r>
            <w:r w:rsidR="0011676E">
              <w:rPr>
                <w:noProof/>
                <w:webHidden/>
              </w:rPr>
              <w:tab/>
            </w:r>
            <w:r w:rsidR="0011676E">
              <w:rPr>
                <w:noProof/>
                <w:webHidden/>
              </w:rPr>
              <w:fldChar w:fldCharType="begin"/>
            </w:r>
            <w:r w:rsidR="0011676E">
              <w:rPr>
                <w:noProof/>
                <w:webHidden/>
              </w:rPr>
              <w:instrText xml:space="preserve"> PAGEREF _Toc503957275 \h </w:instrText>
            </w:r>
            <w:r w:rsidR="0011676E">
              <w:rPr>
                <w:noProof/>
                <w:webHidden/>
              </w:rPr>
            </w:r>
            <w:r w:rsidR="0011676E">
              <w:rPr>
                <w:noProof/>
                <w:webHidden/>
              </w:rPr>
              <w:fldChar w:fldCharType="separate"/>
            </w:r>
            <w:r w:rsidR="0011676E">
              <w:rPr>
                <w:noProof/>
                <w:webHidden/>
              </w:rPr>
              <w:t>23</w:t>
            </w:r>
            <w:r w:rsidR="0011676E">
              <w:rPr>
                <w:noProof/>
                <w:webHidden/>
              </w:rPr>
              <w:fldChar w:fldCharType="end"/>
            </w:r>
          </w:hyperlink>
        </w:p>
        <w:p w14:paraId="4CD65A82" w14:textId="194BC7FE" w:rsidR="0011676E" w:rsidRDefault="00EF5CF8">
          <w:pPr>
            <w:pStyle w:val="TOC2"/>
            <w:rPr>
              <w:rFonts w:eastAsiaTheme="minorEastAsia"/>
              <w:noProof/>
            </w:rPr>
          </w:pPr>
          <w:hyperlink w:anchor="_Toc503957276" w:history="1">
            <w:r w:rsidR="0011676E" w:rsidRPr="00760AA8">
              <w:rPr>
                <w:rStyle w:val="Hyperlink"/>
                <w:noProof/>
              </w:rPr>
              <w:t>6.2</w:t>
            </w:r>
            <w:r w:rsidR="0011676E">
              <w:rPr>
                <w:rFonts w:eastAsiaTheme="minorEastAsia"/>
                <w:noProof/>
              </w:rPr>
              <w:tab/>
            </w:r>
            <w:r w:rsidR="0011676E" w:rsidRPr="00760AA8">
              <w:rPr>
                <w:rStyle w:val="Hyperlink"/>
                <w:noProof/>
              </w:rPr>
              <w:t>Target Environment</w:t>
            </w:r>
            <w:r w:rsidR="0011676E">
              <w:rPr>
                <w:noProof/>
                <w:webHidden/>
              </w:rPr>
              <w:tab/>
            </w:r>
            <w:r w:rsidR="0011676E">
              <w:rPr>
                <w:noProof/>
                <w:webHidden/>
              </w:rPr>
              <w:fldChar w:fldCharType="begin"/>
            </w:r>
            <w:r w:rsidR="0011676E">
              <w:rPr>
                <w:noProof/>
                <w:webHidden/>
              </w:rPr>
              <w:instrText xml:space="preserve"> PAGEREF _Toc503957276 \h </w:instrText>
            </w:r>
            <w:r w:rsidR="0011676E">
              <w:rPr>
                <w:noProof/>
                <w:webHidden/>
              </w:rPr>
            </w:r>
            <w:r w:rsidR="0011676E">
              <w:rPr>
                <w:noProof/>
                <w:webHidden/>
              </w:rPr>
              <w:fldChar w:fldCharType="separate"/>
            </w:r>
            <w:r w:rsidR="0011676E">
              <w:rPr>
                <w:noProof/>
                <w:webHidden/>
              </w:rPr>
              <w:t>23</w:t>
            </w:r>
            <w:r w:rsidR="0011676E">
              <w:rPr>
                <w:noProof/>
                <w:webHidden/>
              </w:rPr>
              <w:fldChar w:fldCharType="end"/>
            </w:r>
          </w:hyperlink>
        </w:p>
        <w:p w14:paraId="565B1DB1" w14:textId="261E5166" w:rsidR="0011676E" w:rsidRDefault="00EF5CF8">
          <w:pPr>
            <w:pStyle w:val="TOC2"/>
            <w:rPr>
              <w:rFonts w:eastAsiaTheme="minorEastAsia"/>
              <w:noProof/>
            </w:rPr>
          </w:pPr>
          <w:hyperlink w:anchor="_Toc503957277" w:history="1">
            <w:r w:rsidR="0011676E" w:rsidRPr="00760AA8">
              <w:rPr>
                <w:rStyle w:val="Hyperlink"/>
                <w:noProof/>
              </w:rPr>
              <w:t>6.3</w:t>
            </w:r>
            <w:r w:rsidR="0011676E">
              <w:rPr>
                <w:rFonts w:eastAsiaTheme="minorEastAsia"/>
                <w:noProof/>
              </w:rPr>
              <w:tab/>
            </w:r>
            <w:r w:rsidR="0011676E" w:rsidRPr="00760AA8">
              <w:rPr>
                <w:rStyle w:val="Hyperlink"/>
                <w:noProof/>
              </w:rPr>
              <w:t>Microsoft Azure Migration Servers</w:t>
            </w:r>
            <w:r w:rsidR="0011676E">
              <w:rPr>
                <w:noProof/>
                <w:webHidden/>
              </w:rPr>
              <w:tab/>
            </w:r>
            <w:r w:rsidR="0011676E">
              <w:rPr>
                <w:noProof/>
                <w:webHidden/>
              </w:rPr>
              <w:fldChar w:fldCharType="begin"/>
            </w:r>
            <w:r w:rsidR="0011676E">
              <w:rPr>
                <w:noProof/>
                <w:webHidden/>
              </w:rPr>
              <w:instrText xml:space="preserve"> PAGEREF _Toc503957277 \h </w:instrText>
            </w:r>
            <w:r w:rsidR="0011676E">
              <w:rPr>
                <w:noProof/>
                <w:webHidden/>
              </w:rPr>
            </w:r>
            <w:r w:rsidR="0011676E">
              <w:rPr>
                <w:noProof/>
                <w:webHidden/>
              </w:rPr>
              <w:fldChar w:fldCharType="separate"/>
            </w:r>
            <w:r w:rsidR="0011676E">
              <w:rPr>
                <w:noProof/>
                <w:webHidden/>
              </w:rPr>
              <w:t>25</w:t>
            </w:r>
            <w:r w:rsidR="0011676E">
              <w:rPr>
                <w:noProof/>
                <w:webHidden/>
              </w:rPr>
              <w:fldChar w:fldCharType="end"/>
            </w:r>
          </w:hyperlink>
        </w:p>
        <w:p w14:paraId="008F01CC" w14:textId="07B5E397" w:rsidR="0011676E" w:rsidRDefault="00EF5CF8">
          <w:pPr>
            <w:pStyle w:val="TOC2"/>
            <w:rPr>
              <w:rFonts w:eastAsiaTheme="minorEastAsia"/>
              <w:noProof/>
            </w:rPr>
          </w:pPr>
          <w:hyperlink w:anchor="_Toc503957278" w:history="1">
            <w:r w:rsidR="0011676E" w:rsidRPr="00760AA8">
              <w:rPr>
                <w:rStyle w:val="Hyperlink"/>
                <w:noProof/>
              </w:rPr>
              <w:t>6.4</w:t>
            </w:r>
            <w:r w:rsidR="0011676E">
              <w:rPr>
                <w:rFonts w:eastAsiaTheme="minorEastAsia"/>
                <w:noProof/>
              </w:rPr>
              <w:tab/>
            </w:r>
            <w:r w:rsidR="0011676E" w:rsidRPr="00760AA8">
              <w:rPr>
                <w:rStyle w:val="Hyperlink"/>
                <w:noProof/>
              </w:rPr>
              <w:t>Manulife Migration Servers</w:t>
            </w:r>
            <w:r w:rsidR="0011676E">
              <w:rPr>
                <w:noProof/>
                <w:webHidden/>
              </w:rPr>
              <w:tab/>
            </w:r>
            <w:r w:rsidR="0011676E">
              <w:rPr>
                <w:noProof/>
                <w:webHidden/>
              </w:rPr>
              <w:fldChar w:fldCharType="begin"/>
            </w:r>
            <w:r w:rsidR="0011676E">
              <w:rPr>
                <w:noProof/>
                <w:webHidden/>
              </w:rPr>
              <w:instrText xml:space="preserve"> PAGEREF _Toc503957278 \h </w:instrText>
            </w:r>
            <w:r w:rsidR="0011676E">
              <w:rPr>
                <w:noProof/>
                <w:webHidden/>
              </w:rPr>
            </w:r>
            <w:r w:rsidR="0011676E">
              <w:rPr>
                <w:noProof/>
                <w:webHidden/>
              </w:rPr>
              <w:fldChar w:fldCharType="separate"/>
            </w:r>
            <w:r w:rsidR="0011676E">
              <w:rPr>
                <w:noProof/>
                <w:webHidden/>
              </w:rPr>
              <w:t>25</w:t>
            </w:r>
            <w:r w:rsidR="0011676E">
              <w:rPr>
                <w:noProof/>
                <w:webHidden/>
              </w:rPr>
              <w:fldChar w:fldCharType="end"/>
            </w:r>
          </w:hyperlink>
        </w:p>
        <w:p w14:paraId="09449135" w14:textId="3EE1A612" w:rsidR="0011676E" w:rsidRDefault="00EF5CF8">
          <w:pPr>
            <w:pStyle w:val="TOC2"/>
            <w:rPr>
              <w:rFonts w:eastAsiaTheme="minorEastAsia"/>
              <w:noProof/>
            </w:rPr>
          </w:pPr>
          <w:hyperlink w:anchor="_Toc503957279" w:history="1">
            <w:r w:rsidR="0011676E" w:rsidRPr="00760AA8">
              <w:rPr>
                <w:rStyle w:val="Hyperlink"/>
                <w:noProof/>
              </w:rPr>
              <w:t>6.5</w:t>
            </w:r>
            <w:r w:rsidR="0011676E">
              <w:rPr>
                <w:rFonts w:eastAsiaTheme="minorEastAsia"/>
                <w:noProof/>
              </w:rPr>
              <w:tab/>
            </w:r>
            <w:r w:rsidR="0011676E" w:rsidRPr="00760AA8">
              <w:rPr>
                <w:rStyle w:val="Hyperlink"/>
                <w:noProof/>
              </w:rPr>
              <w:t>Metalogix Content Matrix</w:t>
            </w:r>
            <w:r w:rsidR="0011676E">
              <w:rPr>
                <w:noProof/>
                <w:webHidden/>
              </w:rPr>
              <w:tab/>
            </w:r>
            <w:r w:rsidR="0011676E">
              <w:rPr>
                <w:noProof/>
                <w:webHidden/>
              </w:rPr>
              <w:fldChar w:fldCharType="begin"/>
            </w:r>
            <w:r w:rsidR="0011676E">
              <w:rPr>
                <w:noProof/>
                <w:webHidden/>
              </w:rPr>
              <w:instrText xml:space="preserve"> PAGEREF _Toc503957279 \h </w:instrText>
            </w:r>
            <w:r w:rsidR="0011676E">
              <w:rPr>
                <w:noProof/>
                <w:webHidden/>
              </w:rPr>
            </w:r>
            <w:r w:rsidR="0011676E">
              <w:rPr>
                <w:noProof/>
                <w:webHidden/>
              </w:rPr>
              <w:fldChar w:fldCharType="separate"/>
            </w:r>
            <w:r w:rsidR="0011676E">
              <w:rPr>
                <w:noProof/>
                <w:webHidden/>
              </w:rPr>
              <w:t>27</w:t>
            </w:r>
            <w:r w:rsidR="0011676E">
              <w:rPr>
                <w:noProof/>
                <w:webHidden/>
              </w:rPr>
              <w:fldChar w:fldCharType="end"/>
            </w:r>
          </w:hyperlink>
        </w:p>
        <w:p w14:paraId="2683442C" w14:textId="0FC62CAF" w:rsidR="0011676E" w:rsidRDefault="00EF5CF8">
          <w:pPr>
            <w:pStyle w:val="TOC2"/>
            <w:rPr>
              <w:rFonts w:eastAsiaTheme="minorEastAsia"/>
              <w:noProof/>
            </w:rPr>
          </w:pPr>
          <w:hyperlink w:anchor="_Toc503957280" w:history="1">
            <w:r w:rsidR="0011676E" w:rsidRPr="00760AA8">
              <w:rPr>
                <w:rStyle w:val="Hyperlink"/>
                <w:noProof/>
              </w:rPr>
              <w:t>6.6</w:t>
            </w:r>
            <w:r w:rsidR="0011676E">
              <w:rPr>
                <w:rFonts w:eastAsiaTheme="minorEastAsia"/>
                <w:noProof/>
              </w:rPr>
              <w:tab/>
            </w:r>
            <w:r w:rsidR="0011676E" w:rsidRPr="00760AA8">
              <w:rPr>
                <w:rStyle w:val="Hyperlink"/>
                <w:noProof/>
              </w:rPr>
              <w:t>Content DB Upload</w:t>
            </w:r>
            <w:r w:rsidR="0011676E">
              <w:rPr>
                <w:noProof/>
                <w:webHidden/>
              </w:rPr>
              <w:tab/>
            </w:r>
            <w:r w:rsidR="0011676E">
              <w:rPr>
                <w:noProof/>
                <w:webHidden/>
              </w:rPr>
              <w:fldChar w:fldCharType="begin"/>
            </w:r>
            <w:r w:rsidR="0011676E">
              <w:rPr>
                <w:noProof/>
                <w:webHidden/>
              </w:rPr>
              <w:instrText xml:space="preserve"> PAGEREF _Toc503957280 \h </w:instrText>
            </w:r>
            <w:r w:rsidR="0011676E">
              <w:rPr>
                <w:noProof/>
                <w:webHidden/>
              </w:rPr>
            </w:r>
            <w:r w:rsidR="0011676E">
              <w:rPr>
                <w:noProof/>
                <w:webHidden/>
              </w:rPr>
              <w:fldChar w:fldCharType="separate"/>
            </w:r>
            <w:r w:rsidR="0011676E">
              <w:rPr>
                <w:noProof/>
                <w:webHidden/>
              </w:rPr>
              <w:t>27</w:t>
            </w:r>
            <w:r w:rsidR="0011676E">
              <w:rPr>
                <w:noProof/>
                <w:webHidden/>
              </w:rPr>
              <w:fldChar w:fldCharType="end"/>
            </w:r>
          </w:hyperlink>
        </w:p>
        <w:p w14:paraId="14DB0785" w14:textId="72F87D09" w:rsidR="0011676E" w:rsidRDefault="00EF5CF8">
          <w:pPr>
            <w:pStyle w:val="TOC2"/>
            <w:rPr>
              <w:rFonts w:eastAsiaTheme="minorEastAsia"/>
              <w:noProof/>
            </w:rPr>
          </w:pPr>
          <w:hyperlink w:anchor="_Toc503957281" w:history="1">
            <w:r w:rsidR="0011676E" w:rsidRPr="00760AA8">
              <w:rPr>
                <w:rStyle w:val="Hyperlink"/>
                <w:noProof/>
              </w:rPr>
              <w:t>6.7</w:t>
            </w:r>
            <w:r w:rsidR="0011676E">
              <w:rPr>
                <w:rFonts w:eastAsiaTheme="minorEastAsia"/>
                <w:noProof/>
              </w:rPr>
              <w:tab/>
            </w:r>
            <w:r w:rsidR="0011676E" w:rsidRPr="00760AA8">
              <w:rPr>
                <w:rStyle w:val="Hyperlink"/>
                <w:noProof/>
              </w:rPr>
              <w:t>Locking Source Site</w:t>
            </w:r>
            <w:r w:rsidR="0011676E">
              <w:rPr>
                <w:noProof/>
                <w:webHidden/>
              </w:rPr>
              <w:tab/>
            </w:r>
            <w:r w:rsidR="0011676E">
              <w:rPr>
                <w:noProof/>
                <w:webHidden/>
              </w:rPr>
              <w:fldChar w:fldCharType="begin"/>
            </w:r>
            <w:r w:rsidR="0011676E">
              <w:rPr>
                <w:noProof/>
                <w:webHidden/>
              </w:rPr>
              <w:instrText xml:space="preserve"> PAGEREF _Toc503957281 \h </w:instrText>
            </w:r>
            <w:r w:rsidR="0011676E">
              <w:rPr>
                <w:noProof/>
                <w:webHidden/>
              </w:rPr>
            </w:r>
            <w:r w:rsidR="0011676E">
              <w:rPr>
                <w:noProof/>
                <w:webHidden/>
              </w:rPr>
              <w:fldChar w:fldCharType="separate"/>
            </w:r>
            <w:r w:rsidR="0011676E">
              <w:rPr>
                <w:noProof/>
                <w:webHidden/>
              </w:rPr>
              <w:t>28</w:t>
            </w:r>
            <w:r w:rsidR="0011676E">
              <w:rPr>
                <w:noProof/>
                <w:webHidden/>
              </w:rPr>
              <w:fldChar w:fldCharType="end"/>
            </w:r>
          </w:hyperlink>
        </w:p>
        <w:p w14:paraId="31BC25A3" w14:textId="334FB8C7" w:rsidR="0011676E" w:rsidRDefault="00EF5CF8">
          <w:pPr>
            <w:pStyle w:val="TOC2"/>
            <w:rPr>
              <w:rFonts w:eastAsiaTheme="minorEastAsia"/>
              <w:noProof/>
            </w:rPr>
          </w:pPr>
          <w:hyperlink w:anchor="_Toc503957282" w:history="1">
            <w:r w:rsidR="0011676E" w:rsidRPr="00760AA8">
              <w:rPr>
                <w:rStyle w:val="Hyperlink"/>
                <w:noProof/>
              </w:rPr>
              <w:t>6.8</w:t>
            </w:r>
            <w:r w:rsidR="0011676E">
              <w:rPr>
                <w:rFonts w:eastAsiaTheme="minorEastAsia"/>
                <w:noProof/>
              </w:rPr>
              <w:tab/>
            </w:r>
            <w:r w:rsidR="0011676E" w:rsidRPr="00760AA8">
              <w:rPr>
                <w:rStyle w:val="Hyperlink"/>
                <w:noProof/>
              </w:rPr>
              <w:t>Maintenance Schedule</w:t>
            </w:r>
            <w:r w:rsidR="0011676E">
              <w:rPr>
                <w:noProof/>
                <w:webHidden/>
              </w:rPr>
              <w:tab/>
            </w:r>
            <w:r w:rsidR="0011676E">
              <w:rPr>
                <w:noProof/>
                <w:webHidden/>
              </w:rPr>
              <w:fldChar w:fldCharType="begin"/>
            </w:r>
            <w:r w:rsidR="0011676E">
              <w:rPr>
                <w:noProof/>
                <w:webHidden/>
              </w:rPr>
              <w:instrText xml:space="preserve"> PAGEREF _Toc503957282 \h </w:instrText>
            </w:r>
            <w:r w:rsidR="0011676E">
              <w:rPr>
                <w:noProof/>
                <w:webHidden/>
              </w:rPr>
            </w:r>
            <w:r w:rsidR="0011676E">
              <w:rPr>
                <w:noProof/>
                <w:webHidden/>
              </w:rPr>
              <w:fldChar w:fldCharType="separate"/>
            </w:r>
            <w:r w:rsidR="0011676E">
              <w:rPr>
                <w:noProof/>
                <w:webHidden/>
              </w:rPr>
              <w:t>28</w:t>
            </w:r>
            <w:r w:rsidR="0011676E">
              <w:rPr>
                <w:noProof/>
                <w:webHidden/>
              </w:rPr>
              <w:fldChar w:fldCharType="end"/>
            </w:r>
          </w:hyperlink>
        </w:p>
        <w:p w14:paraId="19FCB5C5" w14:textId="18C23E2C" w:rsidR="0011676E" w:rsidRDefault="00EF5CF8">
          <w:pPr>
            <w:pStyle w:val="TOC1"/>
            <w:tabs>
              <w:tab w:val="left" w:pos="432"/>
            </w:tabs>
            <w:rPr>
              <w:rFonts w:eastAsiaTheme="minorEastAsia"/>
              <w:sz w:val="22"/>
            </w:rPr>
          </w:pPr>
          <w:hyperlink w:anchor="_Toc503957283" w:history="1">
            <w:r w:rsidR="0011676E" w:rsidRPr="00760AA8">
              <w:rPr>
                <w:rStyle w:val="Hyperlink"/>
              </w:rPr>
              <w:t>7</w:t>
            </w:r>
            <w:r w:rsidR="0011676E">
              <w:rPr>
                <w:rFonts w:eastAsiaTheme="minorEastAsia"/>
                <w:sz w:val="22"/>
              </w:rPr>
              <w:tab/>
            </w:r>
            <w:r w:rsidR="0011676E" w:rsidRPr="00760AA8">
              <w:rPr>
                <w:rStyle w:val="Hyperlink"/>
              </w:rPr>
              <w:t>UAT and Triage Process</w:t>
            </w:r>
            <w:r w:rsidR="0011676E">
              <w:rPr>
                <w:webHidden/>
              </w:rPr>
              <w:tab/>
            </w:r>
            <w:r w:rsidR="0011676E">
              <w:rPr>
                <w:webHidden/>
              </w:rPr>
              <w:fldChar w:fldCharType="begin"/>
            </w:r>
            <w:r w:rsidR="0011676E">
              <w:rPr>
                <w:webHidden/>
              </w:rPr>
              <w:instrText xml:space="preserve"> PAGEREF _Toc503957283 \h </w:instrText>
            </w:r>
            <w:r w:rsidR="0011676E">
              <w:rPr>
                <w:webHidden/>
              </w:rPr>
            </w:r>
            <w:r w:rsidR="0011676E">
              <w:rPr>
                <w:webHidden/>
              </w:rPr>
              <w:fldChar w:fldCharType="separate"/>
            </w:r>
            <w:r w:rsidR="0011676E">
              <w:rPr>
                <w:webHidden/>
              </w:rPr>
              <w:t>29</w:t>
            </w:r>
            <w:r w:rsidR="0011676E">
              <w:rPr>
                <w:webHidden/>
              </w:rPr>
              <w:fldChar w:fldCharType="end"/>
            </w:r>
          </w:hyperlink>
        </w:p>
        <w:p w14:paraId="0ED616B5" w14:textId="77F5C9FC" w:rsidR="0011676E" w:rsidRDefault="00EF5CF8">
          <w:pPr>
            <w:pStyle w:val="TOC2"/>
            <w:rPr>
              <w:rFonts w:eastAsiaTheme="minorEastAsia"/>
              <w:noProof/>
            </w:rPr>
          </w:pPr>
          <w:hyperlink w:anchor="_Toc503957284" w:history="1">
            <w:r w:rsidR="0011676E" w:rsidRPr="00760AA8">
              <w:rPr>
                <w:rStyle w:val="Hyperlink"/>
                <w:noProof/>
              </w:rPr>
              <w:t>7.1</w:t>
            </w:r>
            <w:r w:rsidR="0011676E">
              <w:rPr>
                <w:rFonts w:eastAsiaTheme="minorEastAsia"/>
                <w:noProof/>
              </w:rPr>
              <w:tab/>
            </w:r>
            <w:r w:rsidR="0011676E" w:rsidRPr="00760AA8">
              <w:rPr>
                <w:rStyle w:val="Hyperlink"/>
                <w:noProof/>
              </w:rPr>
              <w:t>User Acceptance Testing</w:t>
            </w:r>
            <w:r w:rsidR="0011676E">
              <w:rPr>
                <w:noProof/>
                <w:webHidden/>
              </w:rPr>
              <w:tab/>
            </w:r>
            <w:r w:rsidR="0011676E">
              <w:rPr>
                <w:noProof/>
                <w:webHidden/>
              </w:rPr>
              <w:fldChar w:fldCharType="begin"/>
            </w:r>
            <w:r w:rsidR="0011676E">
              <w:rPr>
                <w:noProof/>
                <w:webHidden/>
              </w:rPr>
              <w:instrText xml:space="preserve"> PAGEREF _Toc503957284 \h </w:instrText>
            </w:r>
            <w:r w:rsidR="0011676E">
              <w:rPr>
                <w:noProof/>
                <w:webHidden/>
              </w:rPr>
            </w:r>
            <w:r w:rsidR="0011676E">
              <w:rPr>
                <w:noProof/>
                <w:webHidden/>
              </w:rPr>
              <w:fldChar w:fldCharType="separate"/>
            </w:r>
            <w:r w:rsidR="0011676E">
              <w:rPr>
                <w:noProof/>
                <w:webHidden/>
              </w:rPr>
              <w:t>29</w:t>
            </w:r>
            <w:r w:rsidR="0011676E">
              <w:rPr>
                <w:noProof/>
                <w:webHidden/>
              </w:rPr>
              <w:fldChar w:fldCharType="end"/>
            </w:r>
          </w:hyperlink>
        </w:p>
        <w:p w14:paraId="4631C833" w14:textId="686AA9EA" w:rsidR="0011676E" w:rsidRDefault="00EF5CF8">
          <w:pPr>
            <w:pStyle w:val="TOC2"/>
            <w:rPr>
              <w:rFonts w:eastAsiaTheme="minorEastAsia"/>
              <w:noProof/>
            </w:rPr>
          </w:pPr>
          <w:hyperlink w:anchor="_Toc503957285" w:history="1">
            <w:r w:rsidR="0011676E" w:rsidRPr="00760AA8">
              <w:rPr>
                <w:rStyle w:val="Hyperlink"/>
                <w:noProof/>
              </w:rPr>
              <w:t>7.2</w:t>
            </w:r>
            <w:r w:rsidR="0011676E">
              <w:rPr>
                <w:rFonts w:eastAsiaTheme="minorEastAsia"/>
                <w:noProof/>
              </w:rPr>
              <w:tab/>
            </w:r>
            <w:r w:rsidR="0011676E" w:rsidRPr="00760AA8">
              <w:rPr>
                <w:rStyle w:val="Hyperlink"/>
                <w:noProof/>
              </w:rPr>
              <w:t>Triage Process</w:t>
            </w:r>
            <w:r w:rsidR="0011676E">
              <w:rPr>
                <w:noProof/>
                <w:webHidden/>
              </w:rPr>
              <w:tab/>
            </w:r>
            <w:r w:rsidR="0011676E">
              <w:rPr>
                <w:noProof/>
                <w:webHidden/>
              </w:rPr>
              <w:fldChar w:fldCharType="begin"/>
            </w:r>
            <w:r w:rsidR="0011676E">
              <w:rPr>
                <w:noProof/>
                <w:webHidden/>
              </w:rPr>
              <w:instrText xml:space="preserve"> PAGEREF _Toc503957285 \h </w:instrText>
            </w:r>
            <w:r w:rsidR="0011676E">
              <w:rPr>
                <w:noProof/>
                <w:webHidden/>
              </w:rPr>
            </w:r>
            <w:r w:rsidR="0011676E">
              <w:rPr>
                <w:noProof/>
                <w:webHidden/>
              </w:rPr>
              <w:fldChar w:fldCharType="separate"/>
            </w:r>
            <w:r w:rsidR="0011676E">
              <w:rPr>
                <w:noProof/>
                <w:webHidden/>
              </w:rPr>
              <w:t>29</w:t>
            </w:r>
            <w:r w:rsidR="0011676E">
              <w:rPr>
                <w:noProof/>
                <w:webHidden/>
              </w:rPr>
              <w:fldChar w:fldCharType="end"/>
            </w:r>
          </w:hyperlink>
        </w:p>
        <w:p w14:paraId="7EDA35B0" w14:textId="640BB72F" w:rsidR="0011676E" w:rsidRDefault="00EF5CF8">
          <w:pPr>
            <w:pStyle w:val="TOC2"/>
            <w:rPr>
              <w:rFonts w:eastAsiaTheme="minorEastAsia"/>
              <w:noProof/>
            </w:rPr>
          </w:pPr>
          <w:hyperlink w:anchor="_Toc503957286" w:history="1">
            <w:r w:rsidR="0011676E" w:rsidRPr="00760AA8">
              <w:rPr>
                <w:rStyle w:val="Hyperlink"/>
                <w:noProof/>
              </w:rPr>
              <w:t>7.3</w:t>
            </w:r>
            <w:r w:rsidR="0011676E">
              <w:rPr>
                <w:rFonts w:eastAsiaTheme="minorEastAsia"/>
                <w:noProof/>
              </w:rPr>
              <w:tab/>
            </w:r>
            <w:r w:rsidR="0011676E" w:rsidRPr="00760AA8">
              <w:rPr>
                <w:rStyle w:val="Hyperlink"/>
                <w:noProof/>
              </w:rPr>
              <w:t>Priority</w:t>
            </w:r>
            <w:r w:rsidR="0011676E">
              <w:rPr>
                <w:noProof/>
                <w:webHidden/>
              </w:rPr>
              <w:tab/>
            </w:r>
            <w:r w:rsidR="0011676E">
              <w:rPr>
                <w:noProof/>
                <w:webHidden/>
              </w:rPr>
              <w:fldChar w:fldCharType="begin"/>
            </w:r>
            <w:r w:rsidR="0011676E">
              <w:rPr>
                <w:noProof/>
                <w:webHidden/>
              </w:rPr>
              <w:instrText xml:space="preserve"> PAGEREF _Toc503957286 \h </w:instrText>
            </w:r>
            <w:r w:rsidR="0011676E">
              <w:rPr>
                <w:noProof/>
                <w:webHidden/>
              </w:rPr>
            </w:r>
            <w:r w:rsidR="0011676E">
              <w:rPr>
                <w:noProof/>
                <w:webHidden/>
              </w:rPr>
              <w:fldChar w:fldCharType="separate"/>
            </w:r>
            <w:r w:rsidR="0011676E">
              <w:rPr>
                <w:noProof/>
                <w:webHidden/>
              </w:rPr>
              <w:t>30</w:t>
            </w:r>
            <w:r w:rsidR="0011676E">
              <w:rPr>
                <w:noProof/>
                <w:webHidden/>
              </w:rPr>
              <w:fldChar w:fldCharType="end"/>
            </w:r>
          </w:hyperlink>
        </w:p>
        <w:p w14:paraId="144A8B57" w14:textId="78327B6C" w:rsidR="0011676E" w:rsidRDefault="00EF5CF8">
          <w:pPr>
            <w:pStyle w:val="TOC3"/>
            <w:rPr>
              <w:rFonts w:asciiTheme="minorHAnsi" w:eastAsiaTheme="minorEastAsia" w:hAnsiTheme="minorHAnsi"/>
              <w:noProof/>
              <w:spacing w:val="0"/>
              <w:sz w:val="22"/>
              <w:szCs w:val="22"/>
            </w:rPr>
          </w:pPr>
          <w:hyperlink w:anchor="_Toc503957287" w:history="1">
            <w:r w:rsidR="0011676E" w:rsidRPr="00760AA8">
              <w:rPr>
                <w:rStyle w:val="Hyperlink"/>
                <w:noProof/>
              </w:rPr>
              <w:t>7.3.1</w:t>
            </w:r>
            <w:r w:rsidR="0011676E">
              <w:rPr>
                <w:rFonts w:asciiTheme="minorHAnsi" w:eastAsiaTheme="minorEastAsia" w:hAnsiTheme="minorHAnsi"/>
                <w:noProof/>
                <w:spacing w:val="0"/>
                <w:sz w:val="22"/>
                <w:szCs w:val="22"/>
              </w:rPr>
              <w:tab/>
            </w:r>
            <w:r w:rsidR="0011676E" w:rsidRPr="00760AA8">
              <w:rPr>
                <w:rStyle w:val="Hyperlink"/>
                <w:noProof/>
              </w:rPr>
              <w:t>P1 (Critical) – Major Data Loss</w:t>
            </w:r>
            <w:r w:rsidR="0011676E">
              <w:rPr>
                <w:noProof/>
                <w:webHidden/>
              </w:rPr>
              <w:tab/>
            </w:r>
            <w:r w:rsidR="0011676E">
              <w:rPr>
                <w:noProof/>
                <w:webHidden/>
              </w:rPr>
              <w:fldChar w:fldCharType="begin"/>
            </w:r>
            <w:r w:rsidR="0011676E">
              <w:rPr>
                <w:noProof/>
                <w:webHidden/>
              </w:rPr>
              <w:instrText xml:space="preserve"> PAGEREF _Toc503957287 \h </w:instrText>
            </w:r>
            <w:r w:rsidR="0011676E">
              <w:rPr>
                <w:noProof/>
                <w:webHidden/>
              </w:rPr>
            </w:r>
            <w:r w:rsidR="0011676E">
              <w:rPr>
                <w:noProof/>
                <w:webHidden/>
              </w:rPr>
              <w:fldChar w:fldCharType="separate"/>
            </w:r>
            <w:r w:rsidR="0011676E">
              <w:rPr>
                <w:noProof/>
                <w:webHidden/>
              </w:rPr>
              <w:t>30</w:t>
            </w:r>
            <w:r w:rsidR="0011676E">
              <w:rPr>
                <w:noProof/>
                <w:webHidden/>
              </w:rPr>
              <w:fldChar w:fldCharType="end"/>
            </w:r>
          </w:hyperlink>
        </w:p>
        <w:p w14:paraId="0AD03963" w14:textId="3A3B88D5" w:rsidR="0011676E" w:rsidRDefault="00EF5CF8">
          <w:pPr>
            <w:pStyle w:val="TOC3"/>
            <w:rPr>
              <w:rFonts w:asciiTheme="minorHAnsi" w:eastAsiaTheme="minorEastAsia" w:hAnsiTheme="minorHAnsi"/>
              <w:noProof/>
              <w:spacing w:val="0"/>
              <w:sz w:val="22"/>
              <w:szCs w:val="22"/>
            </w:rPr>
          </w:pPr>
          <w:hyperlink w:anchor="_Toc503957288" w:history="1">
            <w:r w:rsidR="0011676E" w:rsidRPr="00760AA8">
              <w:rPr>
                <w:rStyle w:val="Hyperlink"/>
                <w:noProof/>
              </w:rPr>
              <w:t>7.3.2</w:t>
            </w:r>
            <w:r w:rsidR="0011676E">
              <w:rPr>
                <w:rFonts w:asciiTheme="minorHAnsi" w:eastAsiaTheme="minorEastAsia" w:hAnsiTheme="minorHAnsi"/>
                <w:noProof/>
                <w:spacing w:val="0"/>
                <w:sz w:val="22"/>
                <w:szCs w:val="22"/>
              </w:rPr>
              <w:tab/>
            </w:r>
            <w:r w:rsidR="0011676E" w:rsidRPr="00760AA8">
              <w:rPr>
                <w:rStyle w:val="Hyperlink"/>
                <w:noProof/>
              </w:rPr>
              <w:t>P2 (Major) – Minor Data Loss</w:t>
            </w:r>
            <w:r w:rsidR="0011676E">
              <w:rPr>
                <w:noProof/>
                <w:webHidden/>
              </w:rPr>
              <w:tab/>
            </w:r>
            <w:r w:rsidR="0011676E">
              <w:rPr>
                <w:noProof/>
                <w:webHidden/>
              </w:rPr>
              <w:fldChar w:fldCharType="begin"/>
            </w:r>
            <w:r w:rsidR="0011676E">
              <w:rPr>
                <w:noProof/>
                <w:webHidden/>
              </w:rPr>
              <w:instrText xml:space="preserve"> PAGEREF _Toc503957288 \h </w:instrText>
            </w:r>
            <w:r w:rsidR="0011676E">
              <w:rPr>
                <w:noProof/>
                <w:webHidden/>
              </w:rPr>
            </w:r>
            <w:r w:rsidR="0011676E">
              <w:rPr>
                <w:noProof/>
                <w:webHidden/>
              </w:rPr>
              <w:fldChar w:fldCharType="separate"/>
            </w:r>
            <w:r w:rsidR="0011676E">
              <w:rPr>
                <w:noProof/>
                <w:webHidden/>
              </w:rPr>
              <w:t>30</w:t>
            </w:r>
            <w:r w:rsidR="0011676E">
              <w:rPr>
                <w:noProof/>
                <w:webHidden/>
              </w:rPr>
              <w:fldChar w:fldCharType="end"/>
            </w:r>
          </w:hyperlink>
        </w:p>
        <w:p w14:paraId="713647F4" w14:textId="35E0430B" w:rsidR="0011676E" w:rsidRDefault="00EF5CF8">
          <w:pPr>
            <w:pStyle w:val="TOC3"/>
            <w:rPr>
              <w:rFonts w:asciiTheme="minorHAnsi" w:eastAsiaTheme="minorEastAsia" w:hAnsiTheme="minorHAnsi"/>
              <w:noProof/>
              <w:spacing w:val="0"/>
              <w:sz w:val="22"/>
              <w:szCs w:val="22"/>
            </w:rPr>
          </w:pPr>
          <w:hyperlink w:anchor="_Toc503957289" w:history="1">
            <w:r w:rsidR="0011676E" w:rsidRPr="00760AA8">
              <w:rPr>
                <w:rStyle w:val="Hyperlink"/>
                <w:noProof/>
              </w:rPr>
              <w:t>7.3.3</w:t>
            </w:r>
            <w:r w:rsidR="0011676E">
              <w:rPr>
                <w:rFonts w:asciiTheme="minorHAnsi" w:eastAsiaTheme="minorEastAsia" w:hAnsiTheme="minorHAnsi"/>
                <w:noProof/>
                <w:spacing w:val="0"/>
                <w:sz w:val="22"/>
                <w:szCs w:val="22"/>
              </w:rPr>
              <w:tab/>
            </w:r>
            <w:r w:rsidR="0011676E" w:rsidRPr="00760AA8">
              <w:rPr>
                <w:rStyle w:val="Hyperlink"/>
                <w:noProof/>
              </w:rPr>
              <w:t>P3 (Minor) – Configuration Loss</w:t>
            </w:r>
            <w:r w:rsidR="0011676E">
              <w:rPr>
                <w:noProof/>
                <w:webHidden/>
              </w:rPr>
              <w:tab/>
            </w:r>
            <w:r w:rsidR="0011676E">
              <w:rPr>
                <w:noProof/>
                <w:webHidden/>
              </w:rPr>
              <w:fldChar w:fldCharType="begin"/>
            </w:r>
            <w:r w:rsidR="0011676E">
              <w:rPr>
                <w:noProof/>
                <w:webHidden/>
              </w:rPr>
              <w:instrText xml:space="preserve"> PAGEREF _Toc503957289 \h </w:instrText>
            </w:r>
            <w:r w:rsidR="0011676E">
              <w:rPr>
                <w:noProof/>
                <w:webHidden/>
              </w:rPr>
            </w:r>
            <w:r w:rsidR="0011676E">
              <w:rPr>
                <w:noProof/>
                <w:webHidden/>
              </w:rPr>
              <w:fldChar w:fldCharType="separate"/>
            </w:r>
            <w:r w:rsidR="0011676E">
              <w:rPr>
                <w:noProof/>
                <w:webHidden/>
              </w:rPr>
              <w:t>30</w:t>
            </w:r>
            <w:r w:rsidR="0011676E">
              <w:rPr>
                <w:noProof/>
                <w:webHidden/>
              </w:rPr>
              <w:fldChar w:fldCharType="end"/>
            </w:r>
          </w:hyperlink>
        </w:p>
        <w:p w14:paraId="4A73564C" w14:textId="64FCE156" w:rsidR="0011676E" w:rsidRDefault="00EF5CF8">
          <w:pPr>
            <w:pStyle w:val="TOC3"/>
            <w:rPr>
              <w:rFonts w:asciiTheme="minorHAnsi" w:eastAsiaTheme="minorEastAsia" w:hAnsiTheme="minorHAnsi"/>
              <w:noProof/>
              <w:spacing w:val="0"/>
              <w:sz w:val="22"/>
              <w:szCs w:val="22"/>
            </w:rPr>
          </w:pPr>
          <w:hyperlink w:anchor="_Toc503957290" w:history="1">
            <w:r w:rsidR="0011676E" w:rsidRPr="00760AA8">
              <w:rPr>
                <w:rStyle w:val="Hyperlink"/>
                <w:noProof/>
              </w:rPr>
              <w:t>7.3.4</w:t>
            </w:r>
            <w:r w:rsidR="0011676E">
              <w:rPr>
                <w:rFonts w:asciiTheme="minorHAnsi" w:eastAsiaTheme="minorEastAsia" w:hAnsiTheme="minorHAnsi"/>
                <w:noProof/>
                <w:spacing w:val="0"/>
                <w:sz w:val="22"/>
                <w:szCs w:val="22"/>
              </w:rPr>
              <w:tab/>
            </w:r>
            <w:r w:rsidR="0011676E" w:rsidRPr="00760AA8">
              <w:rPr>
                <w:rStyle w:val="Hyperlink"/>
                <w:noProof/>
              </w:rPr>
              <w:t>P4 (Trivial) – Look and feel change</w:t>
            </w:r>
            <w:r w:rsidR="0011676E">
              <w:rPr>
                <w:noProof/>
                <w:webHidden/>
              </w:rPr>
              <w:tab/>
            </w:r>
            <w:r w:rsidR="0011676E">
              <w:rPr>
                <w:noProof/>
                <w:webHidden/>
              </w:rPr>
              <w:fldChar w:fldCharType="begin"/>
            </w:r>
            <w:r w:rsidR="0011676E">
              <w:rPr>
                <w:noProof/>
                <w:webHidden/>
              </w:rPr>
              <w:instrText xml:space="preserve"> PAGEREF _Toc503957290 \h </w:instrText>
            </w:r>
            <w:r w:rsidR="0011676E">
              <w:rPr>
                <w:noProof/>
                <w:webHidden/>
              </w:rPr>
            </w:r>
            <w:r w:rsidR="0011676E">
              <w:rPr>
                <w:noProof/>
                <w:webHidden/>
              </w:rPr>
              <w:fldChar w:fldCharType="separate"/>
            </w:r>
            <w:r w:rsidR="0011676E">
              <w:rPr>
                <w:noProof/>
                <w:webHidden/>
              </w:rPr>
              <w:t>31</w:t>
            </w:r>
            <w:r w:rsidR="0011676E">
              <w:rPr>
                <w:noProof/>
                <w:webHidden/>
              </w:rPr>
              <w:fldChar w:fldCharType="end"/>
            </w:r>
          </w:hyperlink>
        </w:p>
        <w:p w14:paraId="45C288C9" w14:textId="0BDC7212" w:rsidR="0011676E" w:rsidRDefault="00EF5CF8">
          <w:pPr>
            <w:pStyle w:val="TOC3"/>
            <w:rPr>
              <w:rFonts w:asciiTheme="minorHAnsi" w:eastAsiaTheme="minorEastAsia" w:hAnsiTheme="minorHAnsi"/>
              <w:noProof/>
              <w:spacing w:val="0"/>
              <w:sz w:val="22"/>
              <w:szCs w:val="22"/>
            </w:rPr>
          </w:pPr>
          <w:hyperlink w:anchor="_Toc503957291" w:history="1">
            <w:r w:rsidR="0011676E" w:rsidRPr="00760AA8">
              <w:rPr>
                <w:rStyle w:val="Hyperlink"/>
                <w:noProof/>
              </w:rPr>
              <w:t>7.3.5</w:t>
            </w:r>
            <w:r w:rsidR="0011676E">
              <w:rPr>
                <w:rFonts w:asciiTheme="minorHAnsi" w:eastAsiaTheme="minorEastAsia" w:hAnsiTheme="minorHAnsi"/>
                <w:noProof/>
                <w:spacing w:val="0"/>
                <w:sz w:val="22"/>
                <w:szCs w:val="22"/>
              </w:rPr>
              <w:tab/>
            </w:r>
            <w:r w:rsidR="0011676E" w:rsidRPr="00760AA8">
              <w:rPr>
                <w:rStyle w:val="Hyperlink"/>
                <w:noProof/>
              </w:rPr>
              <w:t>Invalid Bugs - Few examples -</w:t>
            </w:r>
            <w:r w:rsidR="0011676E">
              <w:rPr>
                <w:noProof/>
                <w:webHidden/>
              </w:rPr>
              <w:tab/>
            </w:r>
            <w:r w:rsidR="0011676E">
              <w:rPr>
                <w:noProof/>
                <w:webHidden/>
              </w:rPr>
              <w:fldChar w:fldCharType="begin"/>
            </w:r>
            <w:r w:rsidR="0011676E">
              <w:rPr>
                <w:noProof/>
                <w:webHidden/>
              </w:rPr>
              <w:instrText xml:space="preserve"> PAGEREF _Toc503957291 \h </w:instrText>
            </w:r>
            <w:r w:rsidR="0011676E">
              <w:rPr>
                <w:noProof/>
                <w:webHidden/>
              </w:rPr>
            </w:r>
            <w:r w:rsidR="0011676E">
              <w:rPr>
                <w:noProof/>
                <w:webHidden/>
              </w:rPr>
              <w:fldChar w:fldCharType="separate"/>
            </w:r>
            <w:r w:rsidR="0011676E">
              <w:rPr>
                <w:noProof/>
                <w:webHidden/>
              </w:rPr>
              <w:t>31</w:t>
            </w:r>
            <w:r w:rsidR="0011676E">
              <w:rPr>
                <w:noProof/>
                <w:webHidden/>
              </w:rPr>
              <w:fldChar w:fldCharType="end"/>
            </w:r>
          </w:hyperlink>
        </w:p>
        <w:p w14:paraId="5306656E" w14:textId="58ABAD05" w:rsidR="0011676E" w:rsidRDefault="00EF5CF8">
          <w:pPr>
            <w:pStyle w:val="TOC2"/>
            <w:rPr>
              <w:rFonts w:eastAsiaTheme="minorEastAsia"/>
              <w:noProof/>
            </w:rPr>
          </w:pPr>
          <w:hyperlink w:anchor="_Toc503957292" w:history="1">
            <w:r w:rsidR="0011676E" w:rsidRPr="00760AA8">
              <w:rPr>
                <w:rStyle w:val="Hyperlink"/>
                <w:noProof/>
              </w:rPr>
              <w:t>7.4</w:t>
            </w:r>
            <w:r w:rsidR="0011676E">
              <w:rPr>
                <w:rFonts w:eastAsiaTheme="minorEastAsia"/>
                <w:noProof/>
              </w:rPr>
              <w:tab/>
            </w:r>
            <w:r w:rsidR="0011676E" w:rsidRPr="00760AA8">
              <w:rPr>
                <w:rStyle w:val="Hyperlink"/>
                <w:noProof/>
              </w:rPr>
              <w:t>Tools</w:t>
            </w:r>
            <w:r w:rsidR="0011676E">
              <w:rPr>
                <w:noProof/>
                <w:webHidden/>
              </w:rPr>
              <w:tab/>
            </w:r>
            <w:r w:rsidR="0011676E">
              <w:rPr>
                <w:noProof/>
                <w:webHidden/>
              </w:rPr>
              <w:fldChar w:fldCharType="begin"/>
            </w:r>
            <w:r w:rsidR="0011676E">
              <w:rPr>
                <w:noProof/>
                <w:webHidden/>
              </w:rPr>
              <w:instrText xml:space="preserve"> PAGEREF _Toc503957292 \h </w:instrText>
            </w:r>
            <w:r w:rsidR="0011676E">
              <w:rPr>
                <w:noProof/>
                <w:webHidden/>
              </w:rPr>
            </w:r>
            <w:r w:rsidR="0011676E">
              <w:rPr>
                <w:noProof/>
                <w:webHidden/>
              </w:rPr>
              <w:fldChar w:fldCharType="separate"/>
            </w:r>
            <w:r w:rsidR="0011676E">
              <w:rPr>
                <w:noProof/>
                <w:webHidden/>
              </w:rPr>
              <w:t>32</w:t>
            </w:r>
            <w:r w:rsidR="0011676E">
              <w:rPr>
                <w:noProof/>
                <w:webHidden/>
              </w:rPr>
              <w:fldChar w:fldCharType="end"/>
            </w:r>
          </w:hyperlink>
        </w:p>
        <w:p w14:paraId="376E01B5" w14:textId="78E5B307" w:rsidR="0011676E" w:rsidRDefault="00EF5CF8">
          <w:pPr>
            <w:pStyle w:val="TOC2"/>
            <w:rPr>
              <w:rFonts w:eastAsiaTheme="minorEastAsia"/>
              <w:noProof/>
            </w:rPr>
          </w:pPr>
          <w:hyperlink w:anchor="_Toc503957293" w:history="1">
            <w:r w:rsidR="0011676E" w:rsidRPr="00760AA8">
              <w:rPr>
                <w:rStyle w:val="Hyperlink"/>
                <w:noProof/>
              </w:rPr>
              <w:t>7.5</w:t>
            </w:r>
            <w:r w:rsidR="0011676E">
              <w:rPr>
                <w:rFonts w:eastAsiaTheme="minorEastAsia"/>
                <w:noProof/>
              </w:rPr>
              <w:tab/>
            </w:r>
            <w:r w:rsidR="0011676E" w:rsidRPr="00760AA8">
              <w:rPr>
                <w:rStyle w:val="Hyperlink"/>
                <w:noProof/>
              </w:rPr>
              <w:t>UAT GO – No GO</w:t>
            </w:r>
            <w:r w:rsidR="0011676E">
              <w:rPr>
                <w:noProof/>
                <w:webHidden/>
              </w:rPr>
              <w:tab/>
            </w:r>
            <w:r w:rsidR="0011676E">
              <w:rPr>
                <w:noProof/>
                <w:webHidden/>
              </w:rPr>
              <w:fldChar w:fldCharType="begin"/>
            </w:r>
            <w:r w:rsidR="0011676E">
              <w:rPr>
                <w:noProof/>
                <w:webHidden/>
              </w:rPr>
              <w:instrText xml:space="preserve"> PAGEREF _Toc503957293 \h </w:instrText>
            </w:r>
            <w:r w:rsidR="0011676E">
              <w:rPr>
                <w:noProof/>
                <w:webHidden/>
              </w:rPr>
            </w:r>
            <w:r w:rsidR="0011676E">
              <w:rPr>
                <w:noProof/>
                <w:webHidden/>
              </w:rPr>
              <w:fldChar w:fldCharType="separate"/>
            </w:r>
            <w:r w:rsidR="0011676E">
              <w:rPr>
                <w:noProof/>
                <w:webHidden/>
              </w:rPr>
              <w:t>32</w:t>
            </w:r>
            <w:r w:rsidR="0011676E">
              <w:rPr>
                <w:noProof/>
                <w:webHidden/>
              </w:rPr>
              <w:fldChar w:fldCharType="end"/>
            </w:r>
          </w:hyperlink>
        </w:p>
        <w:p w14:paraId="124440F1" w14:textId="41887161" w:rsidR="0011676E" w:rsidRDefault="00EF5CF8">
          <w:pPr>
            <w:pStyle w:val="TOC1"/>
            <w:tabs>
              <w:tab w:val="left" w:pos="432"/>
            </w:tabs>
            <w:rPr>
              <w:rFonts w:eastAsiaTheme="minorEastAsia"/>
              <w:sz w:val="22"/>
            </w:rPr>
          </w:pPr>
          <w:hyperlink w:anchor="_Toc503957294" w:history="1">
            <w:r w:rsidR="0011676E" w:rsidRPr="00760AA8">
              <w:rPr>
                <w:rStyle w:val="Hyperlink"/>
              </w:rPr>
              <w:t>8</w:t>
            </w:r>
            <w:r w:rsidR="0011676E">
              <w:rPr>
                <w:rFonts w:eastAsiaTheme="minorEastAsia"/>
                <w:sz w:val="22"/>
              </w:rPr>
              <w:tab/>
            </w:r>
            <w:r w:rsidR="0011676E" w:rsidRPr="00760AA8">
              <w:rPr>
                <w:rStyle w:val="Hyperlink"/>
              </w:rPr>
              <w:t>Communication</w:t>
            </w:r>
            <w:r w:rsidR="0011676E">
              <w:rPr>
                <w:webHidden/>
              </w:rPr>
              <w:tab/>
            </w:r>
            <w:r w:rsidR="0011676E">
              <w:rPr>
                <w:webHidden/>
              </w:rPr>
              <w:fldChar w:fldCharType="begin"/>
            </w:r>
            <w:r w:rsidR="0011676E">
              <w:rPr>
                <w:webHidden/>
              </w:rPr>
              <w:instrText xml:space="preserve"> PAGEREF _Toc503957294 \h </w:instrText>
            </w:r>
            <w:r w:rsidR="0011676E">
              <w:rPr>
                <w:webHidden/>
              </w:rPr>
            </w:r>
            <w:r w:rsidR="0011676E">
              <w:rPr>
                <w:webHidden/>
              </w:rPr>
              <w:fldChar w:fldCharType="separate"/>
            </w:r>
            <w:r w:rsidR="0011676E">
              <w:rPr>
                <w:webHidden/>
              </w:rPr>
              <w:t>33</w:t>
            </w:r>
            <w:r w:rsidR="0011676E">
              <w:rPr>
                <w:webHidden/>
              </w:rPr>
              <w:fldChar w:fldCharType="end"/>
            </w:r>
          </w:hyperlink>
        </w:p>
        <w:p w14:paraId="5F7C1C44" w14:textId="0B34B6E2" w:rsidR="0011676E" w:rsidRDefault="00EF5CF8">
          <w:pPr>
            <w:pStyle w:val="TOC2"/>
            <w:rPr>
              <w:rFonts w:eastAsiaTheme="minorEastAsia"/>
              <w:noProof/>
            </w:rPr>
          </w:pPr>
          <w:hyperlink w:anchor="_Toc503957295" w:history="1">
            <w:r w:rsidR="0011676E" w:rsidRPr="00760AA8">
              <w:rPr>
                <w:rStyle w:val="Hyperlink"/>
                <w:noProof/>
              </w:rPr>
              <w:t>8.1</w:t>
            </w:r>
            <w:r w:rsidR="0011676E">
              <w:rPr>
                <w:rFonts w:eastAsiaTheme="minorEastAsia"/>
                <w:noProof/>
              </w:rPr>
              <w:tab/>
            </w:r>
            <w:r w:rsidR="0011676E" w:rsidRPr="00760AA8">
              <w:rPr>
                <w:rStyle w:val="Hyperlink"/>
                <w:noProof/>
              </w:rPr>
              <w:t>Email Communication</w:t>
            </w:r>
            <w:r w:rsidR="0011676E">
              <w:rPr>
                <w:noProof/>
                <w:webHidden/>
              </w:rPr>
              <w:tab/>
            </w:r>
            <w:r w:rsidR="0011676E">
              <w:rPr>
                <w:noProof/>
                <w:webHidden/>
              </w:rPr>
              <w:fldChar w:fldCharType="begin"/>
            </w:r>
            <w:r w:rsidR="0011676E">
              <w:rPr>
                <w:noProof/>
                <w:webHidden/>
              </w:rPr>
              <w:instrText xml:space="preserve"> PAGEREF _Toc503957295 \h </w:instrText>
            </w:r>
            <w:r w:rsidR="0011676E">
              <w:rPr>
                <w:noProof/>
                <w:webHidden/>
              </w:rPr>
            </w:r>
            <w:r w:rsidR="0011676E">
              <w:rPr>
                <w:noProof/>
                <w:webHidden/>
              </w:rPr>
              <w:fldChar w:fldCharType="separate"/>
            </w:r>
            <w:r w:rsidR="0011676E">
              <w:rPr>
                <w:noProof/>
                <w:webHidden/>
              </w:rPr>
              <w:t>33</w:t>
            </w:r>
            <w:r w:rsidR="0011676E">
              <w:rPr>
                <w:noProof/>
                <w:webHidden/>
              </w:rPr>
              <w:fldChar w:fldCharType="end"/>
            </w:r>
          </w:hyperlink>
        </w:p>
        <w:p w14:paraId="375537D1" w14:textId="514918F4" w:rsidR="0011676E" w:rsidRDefault="00EF5CF8">
          <w:pPr>
            <w:pStyle w:val="TOC1"/>
            <w:tabs>
              <w:tab w:val="left" w:pos="432"/>
            </w:tabs>
            <w:rPr>
              <w:rFonts w:eastAsiaTheme="minorEastAsia"/>
              <w:sz w:val="22"/>
            </w:rPr>
          </w:pPr>
          <w:hyperlink w:anchor="_Toc503957296" w:history="1">
            <w:r w:rsidR="0011676E" w:rsidRPr="00760AA8">
              <w:rPr>
                <w:rStyle w:val="Hyperlink"/>
              </w:rPr>
              <w:t>9</w:t>
            </w:r>
            <w:r w:rsidR="0011676E">
              <w:rPr>
                <w:rFonts w:eastAsiaTheme="minorEastAsia"/>
                <w:sz w:val="22"/>
              </w:rPr>
              <w:tab/>
            </w:r>
            <w:r w:rsidR="0011676E" w:rsidRPr="00760AA8">
              <w:rPr>
                <w:rStyle w:val="Hyperlink"/>
              </w:rPr>
              <w:t>Sample Migration</w:t>
            </w:r>
            <w:r w:rsidR="0011676E">
              <w:rPr>
                <w:webHidden/>
              </w:rPr>
              <w:tab/>
            </w:r>
            <w:r w:rsidR="0011676E">
              <w:rPr>
                <w:webHidden/>
              </w:rPr>
              <w:fldChar w:fldCharType="begin"/>
            </w:r>
            <w:r w:rsidR="0011676E">
              <w:rPr>
                <w:webHidden/>
              </w:rPr>
              <w:instrText xml:space="preserve"> PAGEREF _Toc503957296 \h </w:instrText>
            </w:r>
            <w:r w:rsidR="0011676E">
              <w:rPr>
                <w:webHidden/>
              </w:rPr>
            </w:r>
            <w:r w:rsidR="0011676E">
              <w:rPr>
                <w:webHidden/>
              </w:rPr>
              <w:fldChar w:fldCharType="separate"/>
            </w:r>
            <w:r w:rsidR="0011676E">
              <w:rPr>
                <w:webHidden/>
              </w:rPr>
              <w:t>34</w:t>
            </w:r>
            <w:r w:rsidR="0011676E">
              <w:rPr>
                <w:webHidden/>
              </w:rPr>
              <w:fldChar w:fldCharType="end"/>
            </w:r>
          </w:hyperlink>
        </w:p>
        <w:p w14:paraId="5B4B21F8" w14:textId="065217C0" w:rsidR="0011676E" w:rsidRDefault="00EF5CF8">
          <w:pPr>
            <w:pStyle w:val="TOC2"/>
            <w:rPr>
              <w:rFonts w:eastAsiaTheme="minorEastAsia"/>
              <w:noProof/>
            </w:rPr>
          </w:pPr>
          <w:hyperlink w:anchor="_Toc503957297" w:history="1">
            <w:r w:rsidR="0011676E" w:rsidRPr="00760AA8">
              <w:rPr>
                <w:rStyle w:val="Hyperlink"/>
                <w:noProof/>
              </w:rPr>
              <w:t>9.1</w:t>
            </w:r>
            <w:r w:rsidR="0011676E">
              <w:rPr>
                <w:rFonts w:eastAsiaTheme="minorEastAsia"/>
                <w:noProof/>
              </w:rPr>
              <w:tab/>
            </w:r>
            <w:r w:rsidR="0011676E" w:rsidRPr="00760AA8">
              <w:rPr>
                <w:rStyle w:val="Hyperlink"/>
                <w:noProof/>
              </w:rPr>
              <w:t>Findings</w:t>
            </w:r>
            <w:r w:rsidR="0011676E">
              <w:rPr>
                <w:noProof/>
                <w:webHidden/>
              </w:rPr>
              <w:tab/>
            </w:r>
            <w:r w:rsidR="0011676E">
              <w:rPr>
                <w:noProof/>
                <w:webHidden/>
              </w:rPr>
              <w:fldChar w:fldCharType="begin"/>
            </w:r>
            <w:r w:rsidR="0011676E">
              <w:rPr>
                <w:noProof/>
                <w:webHidden/>
              </w:rPr>
              <w:instrText xml:space="preserve"> PAGEREF _Toc503957297 \h </w:instrText>
            </w:r>
            <w:r w:rsidR="0011676E">
              <w:rPr>
                <w:noProof/>
                <w:webHidden/>
              </w:rPr>
            </w:r>
            <w:r w:rsidR="0011676E">
              <w:rPr>
                <w:noProof/>
                <w:webHidden/>
              </w:rPr>
              <w:fldChar w:fldCharType="separate"/>
            </w:r>
            <w:r w:rsidR="0011676E">
              <w:rPr>
                <w:noProof/>
                <w:webHidden/>
              </w:rPr>
              <w:t>34</w:t>
            </w:r>
            <w:r w:rsidR="0011676E">
              <w:rPr>
                <w:noProof/>
                <w:webHidden/>
              </w:rPr>
              <w:fldChar w:fldCharType="end"/>
            </w:r>
          </w:hyperlink>
        </w:p>
        <w:p w14:paraId="6C630726" w14:textId="6995DB18" w:rsidR="0011676E" w:rsidRDefault="00EF5CF8">
          <w:pPr>
            <w:pStyle w:val="TOC1"/>
            <w:tabs>
              <w:tab w:val="left" w:pos="864"/>
            </w:tabs>
            <w:rPr>
              <w:rFonts w:eastAsiaTheme="minorEastAsia"/>
              <w:sz w:val="22"/>
            </w:rPr>
          </w:pPr>
          <w:hyperlink w:anchor="_Toc503957298" w:history="1">
            <w:r w:rsidR="0011676E" w:rsidRPr="00760AA8">
              <w:rPr>
                <w:rStyle w:val="Hyperlink"/>
              </w:rPr>
              <w:t>10</w:t>
            </w:r>
            <w:r w:rsidR="0011676E">
              <w:rPr>
                <w:rFonts w:eastAsiaTheme="minorEastAsia"/>
                <w:sz w:val="22"/>
              </w:rPr>
              <w:tab/>
            </w:r>
            <w:r w:rsidR="0011676E" w:rsidRPr="00760AA8">
              <w:rPr>
                <w:rStyle w:val="Hyperlink"/>
              </w:rPr>
              <w:t>Migration Limitations</w:t>
            </w:r>
            <w:r w:rsidR="0011676E">
              <w:rPr>
                <w:webHidden/>
              </w:rPr>
              <w:tab/>
            </w:r>
            <w:r w:rsidR="0011676E">
              <w:rPr>
                <w:webHidden/>
              </w:rPr>
              <w:fldChar w:fldCharType="begin"/>
            </w:r>
            <w:r w:rsidR="0011676E">
              <w:rPr>
                <w:webHidden/>
              </w:rPr>
              <w:instrText xml:space="preserve"> PAGEREF _Toc503957298 \h </w:instrText>
            </w:r>
            <w:r w:rsidR="0011676E">
              <w:rPr>
                <w:webHidden/>
              </w:rPr>
            </w:r>
            <w:r w:rsidR="0011676E">
              <w:rPr>
                <w:webHidden/>
              </w:rPr>
              <w:fldChar w:fldCharType="separate"/>
            </w:r>
            <w:r w:rsidR="0011676E">
              <w:rPr>
                <w:webHidden/>
              </w:rPr>
              <w:t>36</w:t>
            </w:r>
            <w:r w:rsidR="0011676E">
              <w:rPr>
                <w:webHidden/>
              </w:rPr>
              <w:fldChar w:fldCharType="end"/>
            </w:r>
          </w:hyperlink>
        </w:p>
        <w:p w14:paraId="2E1637C3" w14:textId="776AA44A" w:rsidR="0011676E" w:rsidRDefault="00EF5CF8">
          <w:pPr>
            <w:pStyle w:val="TOC1"/>
            <w:tabs>
              <w:tab w:val="left" w:pos="864"/>
            </w:tabs>
            <w:rPr>
              <w:rFonts w:eastAsiaTheme="minorEastAsia"/>
              <w:sz w:val="22"/>
            </w:rPr>
          </w:pPr>
          <w:hyperlink w:anchor="_Toc503957299" w:history="1">
            <w:r w:rsidR="0011676E" w:rsidRPr="00760AA8">
              <w:rPr>
                <w:rStyle w:val="Hyperlink"/>
              </w:rPr>
              <w:t>11</w:t>
            </w:r>
            <w:r w:rsidR="0011676E">
              <w:rPr>
                <w:rFonts w:eastAsiaTheme="minorEastAsia"/>
                <w:sz w:val="22"/>
              </w:rPr>
              <w:tab/>
            </w:r>
            <w:r w:rsidR="0011676E" w:rsidRPr="00760AA8">
              <w:rPr>
                <w:rStyle w:val="Hyperlink"/>
              </w:rPr>
              <w:t>Appendix</w:t>
            </w:r>
            <w:r w:rsidR="0011676E">
              <w:rPr>
                <w:webHidden/>
              </w:rPr>
              <w:tab/>
            </w:r>
            <w:r w:rsidR="0011676E">
              <w:rPr>
                <w:webHidden/>
              </w:rPr>
              <w:fldChar w:fldCharType="begin"/>
            </w:r>
            <w:r w:rsidR="0011676E">
              <w:rPr>
                <w:webHidden/>
              </w:rPr>
              <w:instrText xml:space="preserve"> PAGEREF _Toc503957299 \h </w:instrText>
            </w:r>
            <w:r w:rsidR="0011676E">
              <w:rPr>
                <w:webHidden/>
              </w:rPr>
            </w:r>
            <w:r w:rsidR="0011676E">
              <w:rPr>
                <w:webHidden/>
              </w:rPr>
              <w:fldChar w:fldCharType="separate"/>
            </w:r>
            <w:r w:rsidR="0011676E">
              <w:rPr>
                <w:webHidden/>
              </w:rPr>
              <w:t>37</w:t>
            </w:r>
            <w:r w:rsidR="0011676E">
              <w:rPr>
                <w:webHidden/>
              </w:rPr>
              <w:fldChar w:fldCharType="end"/>
            </w:r>
          </w:hyperlink>
        </w:p>
        <w:p w14:paraId="25661087" w14:textId="5859FB2F" w:rsidR="0011676E" w:rsidRDefault="00EF5CF8">
          <w:pPr>
            <w:pStyle w:val="TOC2"/>
            <w:rPr>
              <w:rFonts w:eastAsiaTheme="minorEastAsia"/>
              <w:noProof/>
            </w:rPr>
          </w:pPr>
          <w:hyperlink w:anchor="_Toc503957300" w:history="1">
            <w:r w:rsidR="0011676E" w:rsidRPr="00760AA8">
              <w:rPr>
                <w:rStyle w:val="Hyperlink"/>
                <w:noProof/>
              </w:rPr>
              <w:t>11.1</w:t>
            </w:r>
            <w:r w:rsidR="0011676E">
              <w:rPr>
                <w:rFonts w:eastAsiaTheme="minorEastAsia"/>
                <w:noProof/>
              </w:rPr>
              <w:tab/>
            </w:r>
            <w:r w:rsidR="0011676E" w:rsidRPr="00760AA8">
              <w:rPr>
                <w:rStyle w:val="Hyperlink"/>
                <w:noProof/>
              </w:rPr>
              <w:t>SP Migration Settings and Limits</w:t>
            </w:r>
            <w:r w:rsidR="0011676E">
              <w:rPr>
                <w:noProof/>
                <w:webHidden/>
              </w:rPr>
              <w:tab/>
            </w:r>
            <w:r w:rsidR="0011676E">
              <w:rPr>
                <w:noProof/>
                <w:webHidden/>
              </w:rPr>
              <w:fldChar w:fldCharType="begin"/>
            </w:r>
            <w:r w:rsidR="0011676E">
              <w:rPr>
                <w:noProof/>
                <w:webHidden/>
              </w:rPr>
              <w:instrText xml:space="preserve"> PAGEREF _Toc503957300 \h </w:instrText>
            </w:r>
            <w:r w:rsidR="0011676E">
              <w:rPr>
                <w:noProof/>
                <w:webHidden/>
              </w:rPr>
            </w:r>
            <w:r w:rsidR="0011676E">
              <w:rPr>
                <w:noProof/>
                <w:webHidden/>
              </w:rPr>
              <w:fldChar w:fldCharType="separate"/>
            </w:r>
            <w:r w:rsidR="0011676E">
              <w:rPr>
                <w:noProof/>
                <w:webHidden/>
              </w:rPr>
              <w:t>37</w:t>
            </w:r>
            <w:r w:rsidR="0011676E">
              <w:rPr>
                <w:noProof/>
                <w:webHidden/>
              </w:rPr>
              <w:fldChar w:fldCharType="end"/>
            </w:r>
          </w:hyperlink>
        </w:p>
        <w:p w14:paraId="5794D8F8" w14:textId="4F64B782" w:rsidR="0011676E" w:rsidRDefault="00EF5CF8">
          <w:pPr>
            <w:pStyle w:val="TOC2"/>
            <w:rPr>
              <w:rFonts w:eastAsiaTheme="minorEastAsia"/>
              <w:noProof/>
            </w:rPr>
          </w:pPr>
          <w:hyperlink w:anchor="_Toc503957301" w:history="1">
            <w:r w:rsidR="0011676E" w:rsidRPr="00760AA8">
              <w:rPr>
                <w:rStyle w:val="Hyperlink"/>
                <w:noProof/>
              </w:rPr>
              <w:t>11.2</w:t>
            </w:r>
            <w:r w:rsidR="0011676E">
              <w:rPr>
                <w:rFonts w:eastAsiaTheme="minorEastAsia"/>
                <w:noProof/>
              </w:rPr>
              <w:tab/>
            </w:r>
            <w:r w:rsidR="0011676E" w:rsidRPr="00760AA8">
              <w:rPr>
                <w:rStyle w:val="Hyperlink"/>
                <w:noProof/>
              </w:rPr>
              <w:t>Manulife Wave Activity Plan</w:t>
            </w:r>
            <w:r w:rsidR="0011676E">
              <w:rPr>
                <w:noProof/>
                <w:webHidden/>
              </w:rPr>
              <w:tab/>
            </w:r>
            <w:r w:rsidR="0011676E">
              <w:rPr>
                <w:noProof/>
                <w:webHidden/>
              </w:rPr>
              <w:fldChar w:fldCharType="begin"/>
            </w:r>
            <w:r w:rsidR="0011676E">
              <w:rPr>
                <w:noProof/>
                <w:webHidden/>
              </w:rPr>
              <w:instrText xml:space="preserve"> PAGEREF _Toc503957301 \h </w:instrText>
            </w:r>
            <w:r w:rsidR="0011676E">
              <w:rPr>
                <w:noProof/>
                <w:webHidden/>
              </w:rPr>
            </w:r>
            <w:r w:rsidR="0011676E">
              <w:rPr>
                <w:noProof/>
                <w:webHidden/>
              </w:rPr>
              <w:fldChar w:fldCharType="separate"/>
            </w:r>
            <w:r w:rsidR="0011676E">
              <w:rPr>
                <w:noProof/>
                <w:webHidden/>
              </w:rPr>
              <w:t>37</w:t>
            </w:r>
            <w:r w:rsidR="0011676E">
              <w:rPr>
                <w:noProof/>
                <w:webHidden/>
              </w:rPr>
              <w:fldChar w:fldCharType="end"/>
            </w:r>
          </w:hyperlink>
        </w:p>
        <w:p w14:paraId="04547857" w14:textId="016A7D81" w:rsidR="0011676E" w:rsidRDefault="00EF5CF8">
          <w:pPr>
            <w:pStyle w:val="TOC2"/>
            <w:rPr>
              <w:rFonts w:eastAsiaTheme="minorEastAsia"/>
              <w:noProof/>
            </w:rPr>
          </w:pPr>
          <w:hyperlink w:anchor="_Toc503957302" w:history="1">
            <w:r w:rsidR="0011676E" w:rsidRPr="00760AA8">
              <w:rPr>
                <w:rStyle w:val="Hyperlink"/>
                <w:noProof/>
              </w:rPr>
              <w:t>11.3</w:t>
            </w:r>
            <w:r w:rsidR="0011676E">
              <w:rPr>
                <w:rFonts w:eastAsiaTheme="minorEastAsia"/>
                <w:noProof/>
              </w:rPr>
              <w:tab/>
            </w:r>
            <w:r w:rsidR="0011676E" w:rsidRPr="00760AA8">
              <w:rPr>
                <w:rStyle w:val="Hyperlink"/>
                <w:noProof/>
              </w:rPr>
              <w:t>Triage Document</w:t>
            </w:r>
            <w:r w:rsidR="0011676E">
              <w:rPr>
                <w:noProof/>
                <w:webHidden/>
              </w:rPr>
              <w:tab/>
            </w:r>
            <w:r w:rsidR="0011676E">
              <w:rPr>
                <w:noProof/>
                <w:webHidden/>
              </w:rPr>
              <w:fldChar w:fldCharType="begin"/>
            </w:r>
            <w:r w:rsidR="0011676E">
              <w:rPr>
                <w:noProof/>
                <w:webHidden/>
              </w:rPr>
              <w:instrText xml:space="preserve"> PAGEREF _Toc503957302 \h </w:instrText>
            </w:r>
            <w:r w:rsidR="0011676E">
              <w:rPr>
                <w:noProof/>
                <w:webHidden/>
              </w:rPr>
            </w:r>
            <w:r w:rsidR="0011676E">
              <w:rPr>
                <w:noProof/>
                <w:webHidden/>
              </w:rPr>
              <w:fldChar w:fldCharType="separate"/>
            </w:r>
            <w:r w:rsidR="0011676E">
              <w:rPr>
                <w:noProof/>
                <w:webHidden/>
              </w:rPr>
              <w:t>37</w:t>
            </w:r>
            <w:r w:rsidR="0011676E">
              <w:rPr>
                <w:noProof/>
                <w:webHidden/>
              </w:rPr>
              <w:fldChar w:fldCharType="end"/>
            </w:r>
          </w:hyperlink>
        </w:p>
        <w:p w14:paraId="379957B4" w14:textId="1D5BFC8F" w:rsidR="0011676E" w:rsidRDefault="00EF5CF8">
          <w:pPr>
            <w:pStyle w:val="TOC2"/>
            <w:rPr>
              <w:rFonts w:eastAsiaTheme="minorEastAsia"/>
              <w:noProof/>
            </w:rPr>
          </w:pPr>
          <w:hyperlink w:anchor="_Toc503957303" w:history="1">
            <w:r w:rsidR="0011676E" w:rsidRPr="00760AA8">
              <w:rPr>
                <w:rStyle w:val="Hyperlink"/>
                <w:noProof/>
              </w:rPr>
              <w:t>11.4</w:t>
            </w:r>
            <w:r w:rsidR="0011676E">
              <w:rPr>
                <w:rFonts w:eastAsiaTheme="minorEastAsia"/>
                <w:noProof/>
              </w:rPr>
              <w:tab/>
            </w:r>
            <w:r w:rsidR="0011676E" w:rsidRPr="00760AA8">
              <w:rPr>
                <w:rStyle w:val="Hyperlink"/>
                <w:noProof/>
              </w:rPr>
              <w:t>Sample Migration Reports</w:t>
            </w:r>
            <w:r w:rsidR="0011676E">
              <w:rPr>
                <w:noProof/>
                <w:webHidden/>
              </w:rPr>
              <w:tab/>
            </w:r>
            <w:r w:rsidR="0011676E">
              <w:rPr>
                <w:noProof/>
                <w:webHidden/>
              </w:rPr>
              <w:fldChar w:fldCharType="begin"/>
            </w:r>
            <w:r w:rsidR="0011676E">
              <w:rPr>
                <w:noProof/>
                <w:webHidden/>
              </w:rPr>
              <w:instrText xml:space="preserve"> PAGEREF _Toc503957303 \h </w:instrText>
            </w:r>
            <w:r w:rsidR="0011676E">
              <w:rPr>
                <w:noProof/>
                <w:webHidden/>
              </w:rPr>
            </w:r>
            <w:r w:rsidR="0011676E">
              <w:rPr>
                <w:noProof/>
                <w:webHidden/>
              </w:rPr>
              <w:fldChar w:fldCharType="separate"/>
            </w:r>
            <w:r w:rsidR="0011676E">
              <w:rPr>
                <w:noProof/>
                <w:webHidden/>
              </w:rPr>
              <w:t>37</w:t>
            </w:r>
            <w:r w:rsidR="0011676E">
              <w:rPr>
                <w:noProof/>
                <w:webHidden/>
              </w:rPr>
              <w:fldChar w:fldCharType="end"/>
            </w:r>
          </w:hyperlink>
        </w:p>
        <w:p w14:paraId="3D34612F" w14:textId="4743CB91" w:rsidR="00C24E60" w:rsidRPr="008E4057" w:rsidRDefault="00E96F68" w:rsidP="00A77E60">
          <w:pPr>
            <w:pStyle w:val="TOC2"/>
            <w:rPr>
              <w:rStyle w:val="StyleLatinSegoeUI10pt"/>
            </w:rPr>
            <w:sectPr w:rsidR="00C24E60" w:rsidRPr="008E4057" w:rsidSect="00682E50">
              <w:footerReference w:type="default" r:id="rId19"/>
              <w:headerReference w:type="first" r:id="rId20"/>
              <w:footerReference w:type="first" r:id="rId21"/>
              <w:pgSz w:w="12240" w:h="15840" w:code="1"/>
              <w:pgMar w:top="1440" w:right="1440" w:bottom="1440" w:left="1440" w:header="576" w:footer="288" w:gutter="0"/>
              <w:pgNumType w:fmt="upperRoman"/>
              <w:cols w:space="720"/>
              <w:docGrid w:linePitch="360"/>
            </w:sectPr>
          </w:pPr>
          <w:r w:rsidRPr="008E4057">
            <w:rPr>
              <w:b/>
              <w:bCs/>
              <w:noProof/>
              <w:sz w:val="24"/>
            </w:rPr>
            <w:fldChar w:fldCharType="end"/>
          </w:r>
        </w:p>
        <w:p w14:paraId="1D81170D" w14:textId="77777777" w:rsidR="005D3874" w:rsidRPr="008E4057" w:rsidRDefault="005D3874">
          <w:r w:rsidRPr="008E4057">
            <w:br w:type="page"/>
          </w:r>
        </w:p>
      </w:sdtContent>
    </w:sdt>
    <w:p w14:paraId="7C5E126E" w14:textId="4377B792" w:rsidR="0055717E" w:rsidRPr="008E4057" w:rsidRDefault="000571B8" w:rsidP="0055717E">
      <w:pPr>
        <w:pStyle w:val="Heading1Numbered"/>
      </w:pPr>
      <w:bookmarkStart w:id="52" w:name="_Toc503954827"/>
      <w:bookmarkStart w:id="53" w:name="_Toc503954885"/>
      <w:bookmarkStart w:id="54" w:name="_Toc503957246"/>
      <w:bookmarkStart w:id="55" w:name="_Toc163469135"/>
      <w:bookmarkStart w:id="56" w:name="_Toc202350794"/>
      <w:bookmarkStart w:id="57" w:name="_Toc236120093"/>
      <w:bookmarkStart w:id="58" w:name="_Toc239050196"/>
      <w:r>
        <w:t>Introduction</w:t>
      </w:r>
      <w:bookmarkEnd w:id="52"/>
      <w:bookmarkEnd w:id="53"/>
      <w:bookmarkEnd w:id="54"/>
    </w:p>
    <w:p w14:paraId="325D33C9" w14:textId="454528AB" w:rsidR="000571B8" w:rsidRDefault="009C0CE8" w:rsidP="0055717E">
      <w:r w:rsidRPr="008C24EB">
        <w:t xml:space="preserve">The purpose of the document is to present the </w:t>
      </w:r>
      <w:r w:rsidR="00774740">
        <w:t>detailed process and plan</w:t>
      </w:r>
      <w:r w:rsidRPr="008C24EB">
        <w:t xml:space="preserve"> for the </w:t>
      </w:r>
      <w:r w:rsidR="00060E54">
        <w:t xml:space="preserve">migration </w:t>
      </w:r>
      <w:r w:rsidR="00C86102" w:rsidRPr="008C24EB">
        <w:t xml:space="preserve">of content </w:t>
      </w:r>
      <w:r w:rsidR="00E36213" w:rsidRPr="008C24EB">
        <w:t>from the</w:t>
      </w:r>
      <w:r w:rsidR="00774740">
        <w:t xml:space="preserve"> </w:t>
      </w:r>
      <w:r w:rsidR="00D7324E">
        <w:t>Manulife</w:t>
      </w:r>
      <w:r w:rsidR="0006715E">
        <w:t>’s</w:t>
      </w:r>
      <w:r w:rsidR="00490585">
        <w:t xml:space="preserve"> </w:t>
      </w:r>
      <w:r w:rsidR="0006715E">
        <w:t>CDN (MOSS 2007) and US (MOSS 2007)</w:t>
      </w:r>
      <w:r w:rsidR="00490585">
        <w:t xml:space="preserve"> on premise farm</w:t>
      </w:r>
      <w:r w:rsidR="00ED1389">
        <w:t xml:space="preserve"> </w:t>
      </w:r>
      <w:r w:rsidR="0006715E">
        <w:t xml:space="preserve">to </w:t>
      </w:r>
      <w:r w:rsidR="00D7324E">
        <w:t>Manulife</w:t>
      </w:r>
      <w:r w:rsidR="0006715E">
        <w:t xml:space="preserve"> SharePoint Online tenant.</w:t>
      </w:r>
      <w:r w:rsidR="00AF78F5">
        <w:t xml:space="preserve"> Total size of content to be migrated is 7 TB.</w:t>
      </w:r>
    </w:p>
    <w:p w14:paraId="3FF5F574" w14:textId="5EAB7B53" w:rsidR="004D61C7" w:rsidRDefault="00AE7B90" w:rsidP="0055717E">
      <w:r w:rsidRPr="008C24EB">
        <w:t xml:space="preserve">The </w:t>
      </w:r>
      <w:r w:rsidR="00774740">
        <w:t>document</w:t>
      </w:r>
      <w:r w:rsidRPr="008C24EB">
        <w:t xml:space="preserve"> includes</w:t>
      </w:r>
      <w:r w:rsidR="000571B8">
        <w:t>:</w:t>
      </w:r>
    </w:p>
    <w:p w14:paraId="7BE145C5" w14:textId="77777777" w:rsidR="000571B8" w:rsidRDefault="000571B8" w:rsidP="00CE6249">
      <w:pPr>
        <w:pStyle w:val="ListParagraph"/>
        <w:numPr>
          <w:ilvl w:val="0"/>
          <w:numId w:val="24"/>
        </w:numPr>
      </w:pPr>
      <w:r>
        <w:t>Environment Details</w:t>
      </w:r>
    </w:p>
    <w:p w14:paraId="0C3E919A" w14:textId="0D32D13B" w:rsidR="000571B8" w:rsidRDefault="000571B8" w:rsidP="00CE6249">
      <w:pPr>
        <w:pStyle w:val="ListParagraph"/>
        <w:numPr>
          <w:ilvl w:val="0"/>
          <w:numId w:val="24"/>
        </w:numPr>
      </w:pPr>
      <w:r>
        <w:t>Point of Contact</w:t>
      </w:r>
      <w:r w:rsidR="00ED1389">
        <w:t>s</w:t>
      </w:r>
    </w:p>
    <w:p w14:paraId="79829C14" w14:textId="67D77612" w:rsidR="000571B8" w:rsidRDefault="000571B8" w:rsidP="00CE6249">
      <w:pPr>
        <w:pStyle w:val="ListParagraph"/>
        <w:numPr>
          <w:ilvl w:val="0"/>
          <w:numId w:val="24"/>
        </w:numPr>
      </w:pPr>
      <w:r>
        <w:t>Migration Process</w:t>
      </w:r>
    </w:p>
    <w:p w14:paraId="613D2D0A" w14:textId="28671E60" w:rsidR="000571B8" w:rsidRDefault="000571B8" w:rsidP="00CE6249">
      <w:pPr>
        <w:pStyle w:val="ListParagraph"/>
        <w:numPr>
          <w:ilvl w:val="0"/>
          <w:numId w:val="24"/>
        </w:numPr>
      </w:pPr>
      <w:r>
        <w:t>Triage Process</w:t>
      </w:r>
    </w:p>
    <w:p w14:paraId="5AA3683A" w14:textId="3964D3E1" w:rsidR="000571B8" w:rsidRDefault="000571B8" w:rsidP="00CE6249">
      <w:pPr>
        <w:pStyle w:val="ListParagraph"/>
        <w:numPr>
          <w:ilvl w:val="0"/>
          <w:numId w:val="24"/>
        </w:numPr>
      </w:pPr>
      <w:r>
        <w:t xml:space="preserve">Wave </w:t>
      </w:r>
      <w:r w:rsidR="00490585">
        <w:t>Activities</w:t>
      </w:r>
    </w:p>
    <w:p w14:paraId="601390CB" w14:textId="77EDEAD9" w:rsidR="000571B8" w:rsidDel="0059487A" w:rsidRDefault="000571B8">
      <w:pPr>
        <w:pStyle w:val="ListParagraph"/>
        <w:numPr>
          <w:ilvl w:val="0"/>
          <w:numId w:val="24"/>
        </w:numPr>
        <w:rPr>
          <w:del w:id="59" w:author="Author"/>
        </w:rPr>
      </w:pPr>
      <w:r>
        <w:t>Sample Migration Findings</w:t>
      </w:r>
    </w:p>
    <w:p w14:paraId="69E83F2B" w14:textId="524A16C9" w:rsidR="000571B8" w:rsidRDefault="000571B8">
      <w:pPr>
        <w:pStyle w:val="ListParagraph"/>
        <w:numPr>
          <w:ilvl w:val="0"/>
          <w:numId w:val="24"/>
        </w:numPr>
      </w:pPr>
      <w:del w:id="60" w:author="Author">
        <w:r w:rsidDel="008B27C7">
          <w:delText>Validation Scenarios</w:delText>
        </w:r>
        <w:r w:rsidR="00ED1389" w:rsidDel="008B27C7">
          <w:delText xml:space="preserve"> (Test Scenarios</w:delText>
        </w:r>
        <w:r w:rsidR="00ED1389" w:rsidDel="0059487A">
          <w:delText>)</w:delText>
        </w:r>
      </w:del>
    </w:p>
    <w:p w14:paraId="2DDAB1C2" w14:textId="2F49FA7B" w:rsidR="00AB47CE" w:rsidDel="008B27C7" w:rsidRDefault="00AB47CE" w:rsidP="00CE6249">
      <w:pPr>
        <w:pStyle w:val="ListParagraph"/>
        <w:numPr>
          <w:ilvl w:val="0"/>
          <w:numId w:val="24"/>
        </w:numPr>
        <w:rPr>
          <w:del w:id="61" w:author="Author"/>
        </w:rPr>
      </w:pPr>
      <w:del w:id="62" w:author="Author">
        <w:r w:rsidDel="008B27C7">
          <w:delText>Post Go Live Remediation</w:delText>
        </w:r>
      </w:del>
    </w:p>
    <w:p w14:paraId="30EF054C" w14:textId="77777777" w:rsidR="000571B8" w:rsidRPr="008C24EB" w:rsidRDefault="000571B8" w:rsidP="000571B8">
      <w:pPr>
        <w:pStyle w:val="ListParagraph"/>
        <w:numPr>
          <w:ilvl w:val="0"/>
          <w:numId w:val="0"/>
        </w:numPr>
        <w:ind w:left="720"/>
      </w:pPr>
    </w:p>
    <w:p w14:paraId="59D647C5" w14:textId="77777777" w:rsidR="0055717E" w:rsidRPr="008E4057" w:rsidRDefault="0055717E" w:rsidP="0055717E">
      <w:pPr>
        <w:pStyle w:val="Heading1Numbered"/>
      </w:pPr>
      <w:bookmarkStart w:id="63" w:name="_Toc299718674"/>
      <w:bookmarkStart w:id="64" w:name="_Toc346545672"/>
      <w:bookmarkStart w:id="65" w:name="_Toc503954828"/>
      <w:bookmarkStart w:id="66" w:name="_Toc503954886"/>
      <w:bookmarkStart w:id="67" w:name="_Toc503957247"/>
      <w:bookmarkStart w:id="68" w:name="_Toc239050197"/>
      <w:bookmarkEnd w:id="55"/>
      <w:bookmarkEnd w:id="56"/>
      <w:bookmarkEnd w:id="57"/>
      <w:bookmarkEnd w:id="58"/>
      <w:r w:rsidRPr="008E4057">
        <w:t>Objectives and Goals</w:t>
      </w:r>
      <w:bookmarkEnd w:id="63"/>
      <w:bookmarkEnd w:id="64"/>
      <w:bookmarkEnd w:id="65"/>
      <w:bookmarkEnd w:id="66"/>
      <w:bookmarkEnd w:id="67"/>
    </w:p>
    <w:p w14:paraId="0C8C283C" w14:textId="77777777" w:rsidR="0055717E" w:rsidRPr="008E4057" w:rsidRDefault="0055717E" w:rsidP="0055717E">
      <w:pPr>
        <w:pStyle w:val="Heading2Numbered"/>
      </w:pPr>
      <w:bookmarkStart w:id="69" w:name="_Toc299718675"/>
      <w:bookmarkStart w:id="70" w:name="_Toc503954829"/>
      <w:bookmarkStart w:id="71" w:name="_Toc503954887"/>
      <w:bookmarkStart w:id="72" w:name="_Toc503957248"/>
      <w:r w:rsidRPr="008E4057">
        <w:t>Business-Related Objectives</w:t>
      </w:r>
      <w:bookmarkEnd w:id="69"/>
      <w:bookmarkEnd w:id="70"/>
      <w:bookmarkEnd w:id="71"/>
      <w:bookmarkEnd w:id="72"/>
    </w:p>
    <w:p w14:paraId="77F04D33" w14:textId="2E7FE67E" w:rsidR="004D4A16" w:rsidRPr="00AD73D2" w:rsidRDefault="00490585" w:rsidP="004D4A16">
      <w:r>
        <w:rPr>
          <w:rStyle w:val="normaltextrun"/>
          <w:color w:val="000000"/>
          <w:shd w:val="clear" w:color="auto" w:fill="FFFFFF"/>
        </w:rPr>
        <w:t>The objective of this engagement between Microsoft and </w:t>
      </w:r>
      <w:r w:rsidR="00D7324E">
        <w:rPr>
          <w:rStyle w:val="normaltextrun"/>
          <w:color w:val="000000"/>
          <w:shd w:val="clear" w:color="auto" w:fill="FFFFFF"/>
        </w:rPr>
        <w:t>Manulife</w:t>
      </w:r>
      <w:r>
        <w:rPr>
          <w:rStyle w:val="normaltextrun"/>
          <w:color w:val="000000"/>
          <w:shd w:val="clear" w:color="auto" w:fill="FFFFFF"/>
        </w:rPr>
        <w:t xml:space="preserve"> to migrate existing content from the customer’s </w:t>
      </w:r>
      <w:r w:rsidR="00CB210D">
        <w:rPr>
          <w:rStyle w:val="normaltextrun"/>
          <w:color w:val="000000"/>
          <w:shd w:val="clear" w:color="auto" w:fill="FFFFFF"/>
        </w:rPr>
        <w:t>CDN and US on premise environment to SharePoint Online.</w:t>
      </w:r>
      <w:r>
        <w:t xml:space="preserve"> </w:t>
      </w:r>
    </w:p>
    <w:p w14:paraId="58CEA1B3" w14:textId="77777777" w:rsidR="0055717E" w:rsidRPr="00BA19DA" w:rsidRDefault="0055717E" w:rsidP="0055717E">
      <w:pPr>
        <w:pStyle w:val="Heading2Numbered"/>
      </w:pPr>
      <w:bookmarkStart w:id="73" w:name="_Toc299718676"/>
      <w:bookmarkStart w:id="74" w:name="_Toc503954830"/>
      <w:bookmarkStart w:id="75" w:name="_Toc503954888"/>
      <w:bookmarkStart w:id="76" w:name="_Toc503957249"/>
      <w:r w:rsidRPr="00BA19DA">
        <w:t>Migration Related Goals</w:t>
      </w:r>
      <w:bookmarkEnd w:id="73"/>
      <w:bookmarkEnd w:id="74"/>
      <w:bookmarkEnd w:id="75"/>
      <w:bookmarkEnd w:id="76"/>
    </w:p>
    <w:p w14:paraId="0A1E39C1" w14:textId="77777777" w:rsidR="0055717E" w:rsidRPr="00BA19DA" w:rsidRDefault="00651A75" w:rsidP="0055717E">
      <w:r w:rsidRPr="00BA19DA">
        <w:t>The goals of the migration are:</w:t>
      </w:r>
    </w:p>
    <w:p w14:paraId="449A5FE7" w14:textId="4C3F2008" w:rsidR="00651A75" w:rsidRPr="00BA19DA" w:rsidRDefault="00651A75" w:rsidP="00651B53">
      <w:pPr>
        <w:pStyle w:val="ListParagraph"/>
        <w:numPr>
          <w:ilvl w:val="0"/>
          <w:numId w:val="21"/>
        </w:numPr>
      </w:pPr>
      <w:r w:rsidRPr="00A92257">
        <w:rPr>
          <w:b/>
        </w:rPr>
        <w:t>Smooth transition for the users</w:t>
      </w:r>
      <w:r w:rsidRPr="00BA19DA">
        <w:t xml:space="preserve">: The migration process should ensure that the downtime for the users to use </w:t>
      </w:r>
      <w:r w:rsidR="004168D6" w:rsidRPr="00BA19DA">
        <w:t>the sites is</w:t>
      </w:r>
      <w:r w:rsidRPr="00BA19DA">
        <w:t xml:space="preserve"> minim</w:t>
      </w:r>
      <w:r w:rsidR="000870F9" w:rsidRPr="00BA19DA">
        <w:t>ized</w:t>
      </w:r>
      <w:r w:rsidRPr="00BA19DA">
        <w:t>.</w:t>
      </w:r>
    </w:p>
    <w:p w14:paraId="715E02FF" w14:textId="6380C52C" w:rsidR="00651A75" w:rsidRPr="00A92257" w:rsidRDefault="003B61E7" w:rsidP="00651B53">
      <w:pPr>
        <w:pStyle w:val="ListParagraph"/>
        <w:numPr>
          <w:ilvl w:val="0"/>
          <w:numId w:val="21"/>
        </w:numPr>
        <w:rPr>
          <w:b/>
        </w:rPr>
      </w:pPr>
      <w:r w:rsidRPr="00A92257">
        <w:rPr>
          <w:b/>
        </w:rPr>
        <w:t>Agreed Validation</w:t>
      </w:r>
      <w:r w:rsidR="00651A75" w:rsidRPr="00A92257">
        <w:rPr>
          <w:b/>
        </w:rPr>
        <w:t xml:space="preserve"> criteria is met: </w:t>
      </w:r>
      <w:r w:rsidR="00651A75" w:rsidRPr="00BA19DA">
        <w:t>The migration should ensure minimum data loss for the users.</w:t>
      </w:r>
      <w:r w:rsidR="00774740" w:rsidRPr="00BA19DA">
        <w:t xml:space="preserve"> Content including (Sites, Lists</w:t>
      </w:r>
      <w:r w:rsidR="00097FF1" w:rsidRPr="00BA19DA">
        <w:t>\</w:t>
      </w:r>
      <w:r w:rsidR="000C7A21" w:rsidRPr="00BA19DA">
        <w:t>Libraries</w:t>
      </w:r>
      <w:r w:rsidR="00774740" w:rsidRPr="00BA19DA">
        <w:t>, Items</w:t>
      </w:r>
      <w:r w:rsidR="00097FF1" w:rsidRPr="00BA19DA">
        <w:t>\Documents</w:t>
      </w:r>
      <w:r w:rsidR="00774740" w:rsidRPr="00BA19DA">
        <w:t xml:space="preserve">, Groups, Permission) are migrated. </w:t>
      </w:r>
    </w:p>
    <w:p w14:paraId="6EFF0CC1" w14:textId="6807FA7E" w:rsidR="00ED1389" w:rsidRDefault="000A3746" w:rsidP="00ED1389">
      <w:pPr>
        <w:pStyle w:val="Heading2Numbered"/>
      </w:pPr>
      <w:bookmarkStart w:id="77" w:name="_Toc503954831"/>
      <w:bookmarkStart w:id="78" w:name="_Toc503954889"/>
      <w:bookmarkStart w:id="79" w:name="_Toc503957250"/>
      <w:r w:rsidRPr="00BA19DA">
        <w:t>Scope and Assumptions</w:t>
      </w:r>
      <w:bookmarkEnd w:id="77"/>
      <w:bookmarkEnd w:id="78"/>
      <w:bookmarkEnd w:id="79"/>
    </w:p>
    <w:p w14:paraId="2D6F259D" w14:textId="07E823AD" w:rsidR="00ED1389" w:rsidRDefault="00D26D0C" w:rsidP="00ED1389">
      <w:r>
        <w:t>MOSS 2007</w:t>
      </w:r>
      <w:r w:rsidR="00ED1389">
        <w:t xml:space="preserve"> </w:t>
      </w:r>
      <w:r w:rsidR="00ED1389" w:rsidRPr="008C24EB">
        <w:t xml:space="preserve">SharePoint </w:t>
      </w:r>
      <w:r w:rsidR="00ED1389">
        <w:t>on premise</w:t>
      </w:r>
      <w:r w:rsidR="00ED1389" w:rsidRPr="008C24EB">
        <w:t xml:space="preserve"> environment</w:t>
      </w:r>
      <w:r w:rsidR="00ED1389">
        <w:t>s</w:t>
      </w:r>
      <w:r w:rsidR="00ED1389" w:rsidRPr="008C24EB">
        <w:t xml:space="preserve"> </w:t>
      </w:r>
      <w:r w:rsidR="00ED1389">
        <w:t>are</w:t>
      </w:r>
      <w:r w:rsidR="00ED1389" w:rsidRPr="008C24EB">
        <w:t xml:space="preserve"> the source environment</w:t>
      </w:r>
      <w:r w:rsidR="00ED1389">
        <w:t>s</w:t>
      </w:r>
      <w:r w:rsidR="00ED1389" w:rsidRPr="008C24EB">
        <w:t xml:space="preserve"> for the migration. </w:t>
      </w:r>
      <w:r>
        <w:t>As per the SoW there were 2</w:t>
      </w:r>
      <w:r w:rsidR="00ED1389">
        <w:t xml:space="preserve"> farms in scope</w:t>
      </w:r>
      <w:r>
        <w:t xml:space="preserve"> which are US and CDN.</w:t>
      </w:r>
      <w:r w:rsidR="00ED1389">
        <w:t xml:space="preserve"> </w:t>
      </w:r>
    </w:p>
    <w:p w14:paraId="6B625187" w14:textId="77777777" w:rsidR="00ED1389" w:rsidRDefault="00ED1389" w:rsidP="00ED1389">
      <w:r w:rsidRPr="00BA19DA">
        <w:t>Please refer to the latest signed SoW for Scope, Out of Scope and Assumptions.</w:t>
      </w:r>
    </w:p>
    <w:p w14:paraId="49AD7EEE" w14:textId="77777777" w:rsidR="00ED1389" w:rsidRPr="000A3746" w:rsidRDefault="00ED1389" w:rsidP="000A3746"/>
    <w:p w14:paraId="3EA5E7EC" w14:textId="77777777" w:rsidR="00651A75" w:rsidRPr="008C24EB" w:rsidRDefault="00651A75" w:rsidP="00651A75">
      <w:pPr>
        <w:pStyle w:val="ListParagraph"/>
        <w:numPr>
          <w:ilvl w:val="0"/>
          <w:numId w:val="0"/>
        </w:numPr>
        <w:ind w:left="720"/>
      </w:pPr>
    </w:p>
    <w:p w14:paraId="7DBF292A" w14:textId="3ABD0E49" w:rsidR="0055717E" w:rsidRDefault="0055717E" w:rsidP="0055717E">
      <w:pPr>
        <w:pStyle w:val="Heading1Numbered"/>
      </w:pPr>
      <w:bookmarkStart w:id="80" w:name="_Toc299718677"/>
      <w:bookmarkStart w:id="81" w:name="_Toc346545673"/>
      <w:bookmarkStart w:id="82" w:name="_Toc503954832"/>
      <w:bookmarkStart w:id="83" w:name="_Toc503954890"/>
      <w:bookmarkStart w:id="84" w:name="_Toc503957251"/>
      <w:r w:rsidRPr="008E4057">
        <w:t xml:space="preserve">Migration </w:t>
      </w:r>
      <w:bookmarkEnd w:id="80"/>
      <w:bookmarkEnd w:id="81"/>
      <w:r w:rsidR="00097FF1">
        <w:t>Process</w:t>
      </w:r>
      <w:bookmarkEnd w:id="82"/>
      <w:bookmarkEnd w:id="83"/>
      <w:bookmarkEnd w:id="84"/>
    </w:p>
    <w:p w14:paraId="2DDB6DA8" w14:textId="7F69992C" w:rsidR="000C7A21" w:rsidRDefault="000C7A21" w:rsidP="000C7A21">
      <w:pPr>
        <w:pStyle w:val="Heading2Numbered"/>
      </w:pPr>
      <w:bookmarkStart w:id="85" w:name="_Toc299718688"/>
      <w:bookmarkStart w:id="86" w:name="_Toc503954833"/>
      <w:bookmarkStart w:id="87" w:name="_Toc503954891"/>
      <w:bookmarkStart w:id="88" w:name="_Toc503957252"/>
      <w:r>
        <w:t xml:space="preserve">Migration </w:t>
      </w:r>
      <w:r w:rsidRPr="008E4057">
        <w:t>Pre</w:t>
      </w:r>
      <w:bookmarkEnd w:id="85"/>
      <w:r>
        <w:t>-requisites</w:t>
      </w:r>
      <w:bookmarkEnd w:id="86"/>
      <w:bookmarkEnd w:id="87"/>
      <w:bookmarkEnd w:id="88"/>
    </w:p>
    <w:p w14:paraId="0F8D067A" w14:textId="08E6FF5A" w:rsidR="000C7A21" w:rsidRDefault="000C7A21" w:rsidP="000C7A21">
      <w:r>
        <w:t xml:space="preserve">Following are </w:t>
      </w:r>
      <w:r w:rsidR="00D77F58">
        <w:t>the a</w:t>
      </w:r>
      <w:r>
        <w:t xml:space="preserve">ctivities which need to be completed before </w:t>
      </w:r>
      <w:r w:rsidR="0008302A">
        <w:t>initiating</w:t>
      </w:r>
      <w:r>
        <w:t xml:space="preserve"> the migration of the content:</w:t>
      </w:r>
    </w:p>
    <w:p w14:paraId="2BA9E2CC" w14:textId="50A23E2F" w:rsidR="000C7A21" w:rsidRDefault="006017F9" w:rsidP="00651B53">
      <w:pPr>
        <w:pStyle w:val="ListParagraph"/>
        <w:numPr>
          <w:ilvl w:val="0"/>
          <w:numId w:val="20"/>
        </w:numPr>
      </w:pPr>
      <w:r>
        <w:t xml:space="preserve">The </w:t>
      </w:r>
      <w:r w:rsidR="000C7A21">
        <w:t xml:space="preserve">Assess phase and </w:t>
      </w:r>
      <w:r>
        <w:t xml:space="preserve">the </w:t>
      </w:r>
      <w:r w:rsidR="000C7A21">
        <w:t>Remediation phase should be complete</w:t>
      </w:r>
      <w:r>
        <w:t>d</w:t>
      </w:r>
      <w:r w:rsidR="003A273C">
        <w:t xml:space="preserve"> before start of migration phase.</w:t>
      </w:r>
      <w:r w:rsidR="000C7A21">
        <w:t xml:space="preserve"> </w:t>
      </w:r>
    </w:p>
    <w:p w14:paraId="6C2073AC" w14:textId="006BABE1" w:rsidR="000C7A21" w:rsidRPr="008C24EB" w:rsidRDefault="0008302A" w:rsidP="00651B53">
      <w:pPr>
        <w:pStyle w:val="ListParagraph"/>
        <w:numPr>
          <w:ilvl w:val="0"/>
          <w:numId w:val="20"/>
        </w:numPr>
      </w:pPr>
      <w:r>
        <w:t>All</w:t>
      </w:r>
      <w:r w:rsidR="000C7A21">
        <w:t xml:space="preserve"> u</w:t>
      </w:r>
      <w:r w:rsidR="000C7A21" w:rsidRPr="008C24EB">
        <w:t xml:space="preserve">ser </w:t>
      </w:r>
      <w:r w:rsidR="000C7A21">
        <w:t>a</w:t>
      </w:r>
      <w:r w:rsidR="000C7A21" w:rsidRPr="008C24EB">
        <w:t xml:space="preserve">ccounts should be provisioned in the </w:t>
      </w:r>
      <w:r w:rsidR="004D5A9A">
        <w:t>target Environment</w:t>
      </w:r>
      <w:r w:rsidR="004D5A9A" w:rsidRPr="008C24EB">
        <w:t xml:space="preserve"> </w:t>
      </w:r>
      <w:r w:rsidR="000C7A21" w:rsidRPr="008C24EB">
        <w:t>before the start of the migration.</w:t>
      </w:r>
    </w:p>
    <w:p w14:paraId="34026DEB" w14:textId="5261D6BE" w:rsidR="000C7A21" w:rsidRDefault="000C7A21" w:rsidP="00651B53">
      <w:pPr>
        <w:pStyle w:val="ListParagraph"/>
        <w:numPr>
          <w:ilvl w:val="0"/>
          <w:numId w:val="20"/>
        </w:numPr>
      </w:pPr>
      <w:r w:rsidRPr="008C24EB">
        <w:t>User mapping should be finalized before the start of the migration.</w:t>
      </w:r>
    </w:p>
    <w:p w14:paraId="5C3FA184" w14:textId="45716FF7" w:rsidR="000C7A21" w:rsidRPr="008C24EB" w:rsidRDefault="000C7A21" w:rsidP="00651B53">
      <w:pPr>
        <w:pStyle w:val="ListParagraph"/>
        <w:numPr>
          <w:ilvl w:val="0"/>
          <w:numId w:val="20"/>
        </w:numPr>
        <w:rPr>
          <w:ins w:id="89" w:author="Author"/>
        </w:rPr>
      </w:pPr>
      <w:r w:rsidRPr="008C24EB">
        <w:t xml:space="preserve">Communication should be sent out to the users </w:t>
      </w:r>
      <w:r w:rsidR="0008302A" w:rsidRPr="008C24EB">
        <w:t>in</w:t>
      </w:r>
      <w:r w:rsidR="0008302A">
        <w:t xml:space="preserve">dicating </w:t>
      </w:r>
      <w:r w:rsidR="0008302A" w:rsidRPr="008C24EB">
        <w:t>the</w:t>
      </w:r>
      <w:r w:rsidRPr="008C24EB">
        <w:t xml:space="preserve"> dates of the migration waves.</w:t>
      </w:r>
    </w:p>
    <w:p w14:paraId="2BE1342B" w14:textId="2DFB69F1" w:rsidR="00EF7A1B" w:rsidRPr="008C24EB" w:rsidRDefault="00EF7A1B" w:rsidP="00651B53">
      <w:pPr>
        <w:pStyle w:val="ListParagraph"/>
        <w:numPr>
          <w:ilvl w:val="0"/>
          <w:numId w:val="20"/>
        </w:numPr>
      </w:pPr>
      <w:ins w:id="90" w:author="Author">
        <w:r>
          <w:t xml:space="preserve">Site owners </w:t>
        </w:r>
        <w:del w:id="91" w:author="Author">
          <w:r>
            <w:delText>have to</w:delText>
          </w:r>
        </w:del>
        <w:r w:rsidR="00725F76">
          <w:t>must</w:t>
        </w:r>
        <w:r>
          <w:t xml:space="preserve"> be identified for each site collection which needs to be migrated.</w:t>
        </w:r>
      </w:ins>
    </w:p>
    <w:p w14:paraId="10243A4B" w14:textId="6D4B0644" w:rsidR="000C7A21" w:rsidRDefault="000C7A21" w:rsidP="00651B53">
      <w:pPr>
        <w:pStyle w:val="ListParagraph"/>
        <w:numPr>
          <w:ilvl w:val="0"/>
          <w:numId w:val="20"/>
        </w:numPr>
      </w:pPr>
      <w:r>
        <w:t xml:space="preserve">Site owners for each </w:t>
      </w:r>
      <w:r w:rsidR="0008302A">
        <w:t xml:space="preserve">wave </w:t>
      </w:r>
      <w:r w:rsidR="0008302A" w:rsidRPr="008C24EB">
        <w:t>should</w:t>
      </w:r>
      <w:r w:rsidRPr="008C24EB">
        <w:t xml:space="preserve"> be informed and aligned to perform </w:t>
      </w:r>
      <w:r w:rsidR="005C66E1">
        <w:t>read only</w:t>
      </w:r>
      <w:r w:rsidRPr="008C24EB">
        <w:t xml:space="preserve"> UAT testing post the migration. </w:t>
      </w:r>
    </w:p>
    <w:p w14:paraId="181B5732" w14:textId="3BF71E34" w:rsidR="000C7A21" w:rsidRPr="008C24EB" w:rsidRDefault="000C7A21" w:rsidP="00651B53">
      <w:pPr>
        <w:pStyle w:val="ListParagraph"/>
        <w:numPr>
          <w:ilvl w:val="0"/>
          <w:numId w:val="20"/>
        </w:numPr>
      </w:pPr>
      <w:r>
        <w:t>All pre-</w:t>
      </w:r>
      <w:r w:rsidR="0008302A">
        <w:t>requisite</w:t>
      </w:r>
      <w:r>
        <w:t xml:space="preserve"> </w:t>
      </w:r>
      <w:r w:rsidR="0008302A">
        <w:t>activities</w:t>
      </w:r>
      <w:r>
        <w:t xml:space="preserve"> shared during the enable phase should be completed.</w:t>
      </w:r>
    </w:p>
    <w:p w14:paraId="299B27B2" w14:textId="75A7204E" w:rsidR="0055717E" w:rsidRDefault="0055717E" w:rsidP="0055717E">
      <w:pPr>
        <w:pStyle w:val="Heading2Numbered"/>
      </w:pPr>
      <w:bookmarkStart w:id="92" w:name="_Toc299718678"/>
      <w:bookmarkStart w:id="93" w:name="_Toc503954834"/>
      <w:bookmarkStart w:id="94" w:name="_Toc503954892"/>
      <w:bookmarkStart w:id="95" w:name="_Toc503957253"/>
      <w:bookmarkEnd w:id="68"/>
      <w:r w:rsidRPr="008E4057">
        <w:t>Migration Strategy</w:t>
      </w:r>
      <w:bookmarkEnd w:id="92"/>
      <w:bookmarkEnd w:id="93"/>
      <w:bookmarkEnd w:id="94"/>
      <w:bookmarkEnd w:id="95"/>
    </w:p>
    <w:p w14:paraId="629EF936" w14:textId="34E8FABC" w:rsidR="00D95916" w:rsidRDefault="00D95916" w:rsidP="00D95916">
      <w:r>
        <w:t>C</w:t>
      </w:r>
      <w:r w:rsidRPr="008C24EB">
        <w:t xml:space="preserve">ontent will be migrated from the </w:t>
      </w:r>
      <w:r w:rsidR="00D7324E">
        <w:t>Manulife</w:t>
      </w:r>
      <w:r>
        <w:t xml:space="preserve"> SharePoint on premise farms to </w:t>
      </w:r>
      <w:r w:rsidR="00D7324E">
        <w:t>Manulife</w:t>
      </w:r>
      <w:r>
        <w:t xml:space="preserve"> SharePoint Online farm</w:t>
      </w:r>
      <w:r w:rsidRPr="008C24EB">
        <w:t xml:space="preserve"> </w:t>
      </w:r>
      <w:r>
        <w:t xml:space="preserve">in multiple batches. These batches are called waves. </w:t>
      </w:r>
    </w:p>
    <w:p w14:paraId="103F5CB1" w14:textId="3C73652F" w:rsidR="00D95916" w:rsidRDefault="00D95916" w:rsidP="00461688">
      <w:r>
        <w:t>Content will be migrated from source environment to production environment; there will be no staging or test environment.</w:t>
      </w:r>
    </w:p>
    <w:p w14:paraId="278F558F" w14:textId="4A068B58" w:rsidR="00461688" w:rsidRDefault="00461688" w:rsidP="00461688">
      <w:r>
        <w:t xml:space="preserve">SharePoint Content will be migrated in two different </w:t>
      </w:r>
      <w:r w:rsidR="00D95916">
        <w:t>manner</w:t>
      </w:r>
      <w:r>
        <w:t xml:space="preserve"> called</w:t>
      </w:r>
      <w:r w:rsidR="00F10723">
        <w:t>.</w:t>
      </w:r>
    </w:p>
    <w:p w14:paraId="50ACAADD" w14:textId="584D095D" w:rsidR="00461688" w:rsidRPr="00A92257" w:rsidRDefault="00461688" w:rsidP="002B4054">
      <w:pPr>
        <w:pStyle w:val="ListParagraph"/>
        <w:numPr>
          <w:ilvl w:val="0"/>
          <w:numId w:val="28"/>
        </w:numPr>
        <w:rPr>
          <w:b/>
        </w:rPr>
      </w:pPr>
      <w:r w:rsidRPr="00A92257">
        <w:rPr>
          <w:b/>
        </w:rPr>
        <w:t>In Band</w:t>
      </w:r>
    </w:p>
    <w:p w14:paraId="34F862C9" w14:textId="00AFBBD3" w:rsidR="00461688" w:rsidRPr="00A92257" w:rsidRDefault="00461688" w:rsidP="002B4054">
      <w:pPr>
        <w:pStyle w:val="ListParagraph"/>
        <w:numPr>
          <w:ilvl w:val="0"/>
          <w:numId w:val="28"/>
        </w:numPr>
        <w:rPr>
          <w:b/>
        </w:rPr>
      </w:pPr>
      <w:r w:rsidRPr="00A92257">
        <w:rPr>
          <w:b/>
        </w:rPr>
        <w:t>Out Of Band.</w:t>
      </w:r>
    </w:p>
    <w:p w14:paraId="3566A6BD" w14:textId="4B1B1004" w:rsidR="003A273C" w:rsidRPr="003A273C" w:rsidRDefault="003A273C" w:rsidP="003A273C">
      <w:pPr>
        <w:pStyle w:val="Heading3Numbered"/>
      </w:pPr>
      <w:bookmarkStart w:id="96" w:name="_Toc503954835"/>
      <w:bookmarkStart w:id="97" w:name="_Toc503954893"/>
      <w:bookmarkStart w:id="98" w:name="_Toc503957254"/>
      <w:r>
        <w:t>In-Band</w:t>
      </w:r>
      <w:bookmarkEnd w:id="96"/>
      <w:bookmarkEnd w:id="97"/>
      <w:bookmarkEnd w:id="98"/>
    </w:p>
    <w:p w14:paraId="404E9FD2" w14:textId="77777777" w:rsidR="00F01A62" w:rsidRPr="008E4057" w:rsidRDefault="008D4A96" w:rsidP="008D4A96">
      <w:pPr>
        <w:pStyle w:val="ListParagraph"/>
        <w:numPr>
          <w:ilvl w:val="0"/>
          <w:numId w:val="0"/>
        </w:numPr>
        <w:ind w:left="864"/>
      </w:pPr>
      <w:commentRangeStart w:id="99"/>
      <w:r w:rsidRPr="008E4057">
        <w:rPr>
          <w:rFonts w:eastAsia="Times New Roman" w:cs="Times New Roman"/>
          <w:noProof/>
        </w:rPr>
        <w:drawing>
          <wp:inline distT="0" distB="0" distL="0" distR="0" wp14:anchorId="3D04A8A7" wp14:editId="2DB74616">
            <wp:extent cx="4343400" cy="1398905"/>
            <wp:effectExtent l="0" t="0" r="1905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commentRangeEnd w:id="99"/>
      <w:r w:rsidR="00BA36AC">
        <w:rPr>
          <w:rStyle w:val="CommentReference"/>
        </w:rPr>
        <w:commentReference w:id="99"/>
      </w:r>
    </w:p>
    <w:p w14:paraId="615C8B44" w14:textId="36CE643A" w:rsidR="006F4977" w:rsidRDefault="00D95916" w:rsidP="006F4977">
      <w:r>
        <w:t>For In-Band</w:t>
      </w:r>
      <w:r w:rsidR="000C7A21">
        <w:t xml:space="preserve"> each batch will comp</w:t>
      </w:r>
      <w:r w:rsidR="00E238BD">
        <w:t>r</w:t>
      </w:r>
      <w:r w:rsidR="000C7A21">
        <w:t xml:space="preserve">ise </w:t>
      </w:r>
      <w:r w:rsidR="00E238BD">
        <w:t xml:space="preserve">data </w:t>
      </w:r>
      <w:r w:rsidR="00C63AB6">
        <w:t xml:space="preserve">up to </w:t>
      </w:r>
      <w:r>
        <w:t>300 GB</w:t>
      </w:r>
      <w:r w:rsidR="000C7A21">
        <w:t xml:space="preserve">. Each wave will be of </w:t>
      </w:r>
      <w:r>
        <w:t>Six</w:t>
      </w:r>
      <w:r w:rsidR="00E6099D" w:rsidRPr="008C24EB">
        <w:t>-week</w:t>
      </w:r>
      <w:r w:rsidR="000C7A21">
        <w:t xml:space="preserve"> duration</w:t>
      </w:r>
      <w:r w:rsidR="006F4977" w:rsidRPr="008C24EB">
        <w:t>.</w:t>
      </w:r>
      <w:r w:rsidR="00774740">
        <w:t xml:space="preserve"> </w:t>
      </w:r>
    </w:p>
    <w:p w14:paraId="68BF2284" w14:textId="49902A43" w:rsidR="000C7A21" w:rsidRDefault="000C7A21" w:rsidP="000C7A21">
      <w:r w:rsidRPr="008C24EB">
        <w:t xml:space="preserve">Migration will be performed across various stages – </w:t>
      </w:r>
      <w:commentRangeStart w:id="100"/>
      <w:del w:id="101" w:author="Author">
        <w:r w:rsidDel="00BA3045">
          <w:delText>Plan</w:delText>
        </w:r>
      </w:del>
      <w:ins w:id="102" w:author="Author">
        <w:r w:rsidR="00BA3045">
          <w:t>Pre-Prep week 1, Pre-Prep Week 2</w:t>
        </w:r>
      </w:ins>
      <w:r w:rsidRPr="008C24EB">
        <w:t xml:space="preserve">, </w:t>
      </w:r>
      <w:r>
        <w:t>Preparation</w:t>
      </w:r>
      <w:r w:rsidRPr="008C24EB">
        <w:t xml:space="preserve">, </w:t>
      </w:r>
      <w:r>
        <w:t>Migration, UAT</w:t>
      </w:r>
      <w:r w:rsidR="00D95916">
        <w:t xml:space="preserve">, SOR </w:t>
      </w:r>
      <w:r w:rsidRPr="008C24EB">
        <w:t xml:space="preserve">and </w:t>
      </w:r>
      <w:commentRangeEnd w:id="100"/>
      <w:r w:rsidR="002D286A">
        <w:rPr>
          <w:rStyle w:val="CommentReference"/>
        </w:rPr>
        <w:commentReference w:id="100"/>
      </w:r>
      <w:r>
        <w:t>Go-Live</w:t>
      </w:r>
      <w:r w:rsidRPr="008C24EB">
        <w:t>. These phases are described in detail in the upcoming sub-sections.</w:t>
      </w:r>
    </w:p>
    <w:p w14:paraId="2D7D3461" w14:textId="230C73EB" w:rsidR="003A273C" w:rsidRDefault="003A273C" w:rsidP="003A273C">
      <w:pPr>
        <w:pStyle w:val="Heading3Numbered"/>
      </w:pPr>
      <w:bookmarkStart w:id="103" w:name="_Toc503954836"/>
      <w:bookmarkStart w:id="104" w:name="_Toc503954894"/>
      <w:bookmarkStart w:id="105" w:name="_Toc503957255"/>
      <w:r>
        <w:t>Out Of Band</w:t>
      </w:r>
      <w:bookmarkEnd w:id="103"/>
      <w:bookmarkEnd w:id="104"/>
      <w:bookmarkEnd w:id="105"/>
    </w:p>
    <w:p w14:paraId="2FC7D0CB" w14:textId="0EBB5EA2" w:rsidR="003A273C" w:rsidRPr="008C24EB" w:rsidRDefault="003A273C" w:rsidP="000C7A21">
      <w:commentRangeStart w:id="106"/>
      <w:r w:rsidRPr="008E4057">
        <w:rPr>
          <w:rFonts w:eastAsia="Times New Roman" w:cs="Times New Roman"/>
          <w:noProof/>
        </w:rPr>
        <w:drawing>
          <wp:inline distT="0" distB="0" distL="0" distR="0" wp14:anchorId="452A287F" wp14:editId="7CCEA9DF">
            <wp:extent cx="4343400" cy="1398905"/>
            <wp:effectExtent l="0" t="0" r="3810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commentRangeEnd w:id="106"/>
      <w:r w:rsidR="0023258F">
        <w:rPr>
          <w:rStyle w:val="CommentReference"/>
        </w:rPr>
        <w:commentReference w:id="106"/>
      </w:r>
    </w:p>
    <w:p w14:paraId="0846884A" w14:textId="61019161" w:rsidR="00D95916" w:rsidRDefault="00D95916" w:rsidP="00D95916">
      <w:bookmarkStart w:id="107" w:name="_Toc299718689"/>
      <w:r>
        <w:t>For In-Band each batch will comprise data up to 150 GB. Each wave will be of Six</w:t>
      </w:r>
      <w:r w:rsidRPr="008C24EB">
        <w:t>-week</w:t>
      </w:r>
      <w:r>
        <w:t xml:space="preserve"> duration</w:t>
      </w:r>
      <w:r w:rsidRPr="008C24EB">
        <w:t>.</w:t>
      </w:r>
      <w:r>
        <w:t xml:space="preserve"> </w:t>
      </w:r>
    </w:p>
    <w:p w14:paraId="14E73356" w14:textId="672430EB" w:rsidR="00D95916" w:rsidRDefault="00D95916" w:rsidP="00D95916">
      <w:r w:rsidRPr="008C24EB">
        <w:t xml:space="preserve">Migration will be performed across various stages – </w:t>
      </w:r>
      <w:commentRangeStart w:id="108"/>
      <w:del w:id="109" w:author="Author">
        <w:r w:rsidDel="00BB5715">
          <w:delText>Plan</w:delText>
        </w:r>
      </w:del>
      <w:ins w:id="110" w:author="Author">
        <w:r w:rsidR="00BB5715">
          <w:t>Pre-Prep 1, Pre-Prep 2</w:t>
        </w:r>
      </w:ins>
      <w:r w:rsidRPr="008C24EB">
        <w:t xml:space="preserve">, </w:t>
      </w:r>
      <w:r>
        <w:t>Preparation</w:t>
      </w:r>
      <w:r w:rsidRPr="008C24EB">
        <w:t xml:space="preserve">, </w:t>
      </w:r>
      <w:r>
        <w:t xml:space="preserve">Migration, UAT </w:t>
      </w:r>
      <w:r w:rsidRPr="008C24EB">
        <w:t xml:space="preserve">and </w:t>
      </w:r>
      <w:r>
        <w:t>Go-Live</w:t>
      </w:r>
      <w:commentRangeEnd w:id="108"/>
      <w:r w:rsidR="000839A6">
        <w:rPr>
          <w:rStyle w:val="CommentReference"/>
        </w:rPr>
        <w:commentReference w:id="108"/>
      </w:r>
      <w:r w:rsidRPr="008C24EB">
        <w:t xml:space="preserve">. </w:t>
      </w:r>
      <w:r>
        <w:t>Please note that there will be no SOR for OOB content.</w:t>
      </w:r>
    </w:p>
    <w:p w14:paraId="02BB958B" w14:textId="7F5E9863" w:rsidR="00D95916" w:rsidRDefault="00D95916" w:rsidP="00D95916">
      <w:r>
        <w:t>Content will be classified as OOB if following criterions are met:</w:t>
      </w:r>
    </w:p>
    <w:p w14:paraId="6B090E9D" w14:textId="62C9ED87" w:rsidR="00D95916" w:rsidRDefault="00D95916" w:rsidP="002B4054">
      <w:pPr>
        <w:pStyle w:val="ListParagraph"/>
        <w:numPr>
          <w:ilvl w:val="0"/>
          <w:numId w:val="29"/>
        </w:numPr>
      </w:pPr>
      <w:r>
        <w:t>Any list/library with more than 5000 Items/Documents including folders.</w:t>
      </w:r>
    </w:p>
    <w:p w14:paraId="77AA4B1A" w14:textId="66426395" w:rsidR="00D95916" w:rsidRDefault="00D95916" w:rsidP="002B4054">
      <w:pPr>
        <w:pStyle w:val="ListParagraph"/>
        <w:numPr>
          <w:ilvl w:val="0"/>
          <w:numId w:val="29"/>
        </w:numPr>
      </w:pPr>
      <w:r>
        <w:t>List/libraries requiring more than 5 versions (Up to maximum of 20 version)</w:t>
      </w:r>
    </w:p>
    <w:p w14:paraId="7DF17A23" w14:textId="77777777" w:rsidR="00610817" w:rsidRDefault="00610817">
      <w:pPr>
        <w:ind w:left="360"/>
        <w:rPr>
          <w:ins w:id="111" w:author="Author"/>
        </w:rPr>
        <w:pPrChange w:id="112" w:author="Author">
          <w:pPr>
            <w:pStyle w:val="ListParagraph"/>
            <w:numPr>
              <w:numId w:val="29"/>
            </w:numPr>
            <w:ind w:left="720"/>
          </w:pPr>
        </w:pPrChange>
      </w:pPr>
    </w:p>
    <w:p w14:paraId="1BF32EA3" w14:textId="3C254C6B" w:rsidR="00526F4B" w:rsidRDefault="00526F4B">
      <w:pPr>
        <w:ind w:left="360"/>
        <w:pPrChange w:id="113" w:author="Author">
          <w:pPr>
            <w:pStyle w:val="ListParagraph"/>
            <w:numPr>
              <w:numId w:val="29"/>
            </w:numPr>
            <w:ind w:left="720"/>
          </w:pPr>
        </w:pPrChange>
      </w:pPr>
      <w:r>
        <w:t>Any site/ site collection exceeding 300 GB.</w:t>
      </w:r>
    </w:p>
    <w:p w14:paraId="4ED7BE55" w14:textId="4DFB8932" w:rsidR="00724E8B" w:rsidRDefault="00724E8B" w:rsidP="00724E8B">
      <w:r>
        <w:t>For more information on OOB and In-Band please refer SOW.</w:t>
      </w:r>
    </w:p>
    <w:p w14:paraId="58464A86" w14:textId="7D4F4DC6" w:rsidR="004167D0" w:rsidRDefault="004167D0" w:rsidP="004167D0">
      <w:pPr>
        <w:pStyle w:val="Heading2Numbered"/>
      </w:pPr>
      <w:bookmarkStart w:id="114" w:name="_Toc503954837"/>
      <w:bookmarkStart w:id="115" w:name="_Toc503954895"/>
      <w:bookmarkStart w:id="116" w:name="_Toc503957256"/>
      <w:r>
        <w:t>Migration Schedule</w:t>
      </w:r>
      <w:bookmarkEnd w:id="114"/>
      <w:bookmarkEnd w:id="115"/>
      <w:bookmarkEnd w:id="116"/>
    </w:p>
    <w:p w14:paraId="6ED6F3CE" w14:textId="3BBE4C49" w:rsidR="004167D0" w:rsidRDefault="004167D0" w:rsidP="00CC107A">
      <w:r>
        <w:t xml:space="preserve">The </w:t>
      </w:r>
      <w:r w:rsidR="0020462E">
        <w:t xml:space="preserve">Enable phase is of </w:t>
      </w:r>
      <w:r w:rsidR="00CF5AE5">
        <w:t>10</w:t>
      </w:r>
      <w:r w:rsidR="0020462E">
        <w:t xml:space="preserve"> weeks</w:t>
      </w:r>
      <w:r w:rsidR="00CF5AE5">
        <w:t xml:space="preserve"> (Including </w:t>
      </w:r>
      <w:r w:rsidR="00E035AE">
        <w:t>freeze</w:t>
      </w:r>
      <w:r w:rsidR="00CF5AE5">
        <w:t xml:space="preserve"> period)</w:t>
      </w:r>
      <w:r w:rsidR="0020462E">
        <w:t>. C</w:t>
      </w:r>
      <w:r>
        <w:t xml:space="preserve">omplete migration </w:t>
      </w:r>
      <w:r w:rsidR="0020462E">
        <w:t xml:space="preserve">phase </w:t>
      </w:r>
      <w:r w:rsidR="0008302A">
        <w:t>schedule</w:t>
      </w:r>
      <w:r>
        <w:t xml:space="preserve"> will be </w:t>
      </w:r>
      <w:r w:rsidR="00E238BD">
        <w:t xml:space="preserve">of </w:t>
      </w:r>
      <w:r w:rsidR="00CC107A">
        <w:t>47</w:t>
      </w:r>
      <w:r>
        <w:t xml:space="preserve"> week</w:t>
      </w:r>
      <w:r w:rsidR="009302F6">
        <w:t>s</w:t>
      </w:r>
      <w:r w:rsidR="0020462E">
        <w:t xml:space="preserve"> (inclu</w:t>
      </w:r>
      <w:r w:rsidR="00CC107A">
        <w:t>ding 7</w:t>
      </w:r>
      <w:r w:rsidR="0020462E">
        <w:t xml:space="preserve"> maintenance weeks)</w:t>
      </w:r>
      <w:r w:rsidR="00CC107A">
        <w:t>. There will be total 1 Pilot wave, 1</w:t>
      </w:r>
      <w:r w:rsidR="00EC1CAC">
        <w:t>4</w:t>
      </w:r>
      <w:r w:rsidR="00CC107A">
        <w:t xml:space="preserve"> In – Band waves and 22 OOB waves followed by 2 weeks of support in the end.</w:t>
      </w:r>
    </w:p>
    <w:p w14:paraId="254DA189" w14:textId="53F138CA" w:rsidR="005A60FF" w:rsidRDefault="00164B5B" w:rsidP="00CE493A">
      <w:r>
        <w:t>The complete schedule i</w:t>
      </w:r>
      <w:r w:rsidR="00E238BD">
        <w:t>s</w:t>
      </w:r>
      <w:r>
        <w:t xml:space="preserve"> depicted in the image below.</w:t>
      </w:r>
    </w:p>
    <w:p w14:paraId="2B9C43B3" w14:textId="612C3DAE" w:rsidR="00EC2F5D" w:rsidRPr="00DA1BE3" w:rsidRDefault="00DA1BE3" w:rsidP="000C7A21">
      <w:pPr>
        <w:spacing w:before="100" w:beforeAutospacing="1" w:after="100" w:afterAutospacing="1" w:line="240" w:lineRule="auto"/>
        <w:rPr>
          <w:b/>
          <w:noProof/>
        </w:rPr>
      </w:pPr>
      <w:r w:rsidRPr="00DA1BE3">
        <w:rPr>
          <w:b/>
          <w:noProof/>
        </w:rPr>
        <w:t>Enable Phase:</w:t>
      </w:r>
    </w:p>
    <w:p w14:paraId="755E218B" w14:textId="1719C179" w:rsidR="00D118D2" w:rsidRDefault="00DA1BE3" w:rsidP="000C7A21">
      <w:pPr>
        <w:spacing w:before="100" w:beforeAutospacing="1" w:after="100" w:afterAutospacing="1" w:line="240" w:lineRule="auto"/>
        <w:rPr>
          <w:noProof/>
        </w:rPr>
      </w:pPr>
      <w:r>
        <w:rPr>
          <w:noProof/>
        </w:rPr>
        <w:drawing>
          <wp:inline distT="0" distB="0" distL="0" distR="0" wp14:anchorId="521FF847" wp14:editId="79558319">
            <wp:extent cx="5943600" cy="685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85165"/>
                    </a:xfrm>
                    <a:prstGeom prst="rect">
                      <a:avLst/>
                    </a:prstGeom>
                  </pic:spPr>
                </pic:pic>
              </a:graphicData>
            </a:graphic>
          </wp:inline>
        </w:drawing>
      </w:r>
    </w:p>
    <w:p w14:paraId="4E8CC962" w14:textId="2D776851" w:rsidR="00123782" w:rsidRDefault="00CC107A" w:rsidP="000C7A21">
      <w:pPr>
        <w:spacing w:before="100" w:beforeAutospacing="1" w:after="100" w:afterAutospacing="1" w:line="240" w:lineRule="auto"/>
        <w:rPr>
          <w:b/>
          <w:noProof/>
        </w:rPr>
      </w:pPr>
      <w:r w:rsidRPr="00CC107A">
        <w:rPr>
          <w:b/>
          <w:noProof/>
        </w:rPr>
        <w:t>Pilot Phase:</w:t>
      </w:r>
    </w:p>
    <w:p w14:paraId="58E9A618" w14:textId="1096F3D2" w:rsidR="0058558D" w:rsidRDefault="0058558D" w:rsidP="000C7A21">
      <w:pPr>
        <w:spacing w:before="100" w:beforeAutospacing="1" w:after="100" w:afterAutospacing="1" w:line="240" w:lineRule="auto"/>
        <w:rPr>
          <w:b/>
          <w:noProof/>
        </w:rPr>
      </w:pPr>
      <w:r>
        <w:rPr>
          <w:noProof/>
        </w:rPr>
        <w:drawing>
          <wp:inline distT="0" distB="0" distL="0" distR="0" wp14:anchorId="1464CFCA" wp14:editId="218659BD">
            <wp:extent cx="5943600" cy="7181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18185"/>
                    </a:xfrm>
                    <a:prstGeom prst="rect">
                      <a:avLst/>
                    </a:prstGeom>
                  </pic:spPr>
                </pic:pic>
              </a:graphicData>
            </a:graphic>
          </wp:inline>
        </w:drawing>
      </w:r>
    </w:p>
    <w:p w14:paraId="0A147970" w14:textId="246900F9" w:rsidR="00EC1CAC" w:rsidRDefault="00EC1CAC" w:rsidP="000C7A21">
      <w:pPr>
        <w:spacing w:before="100" w:beforeAutospacing="1" w:after="100" w:afterAutospacing="1" w:line="240" w:lineRule="auto"/>
        <w:rPr>
          <w:b/>
          <w:noProof/>
        </w:rPr>
      </w:pPr>
      <w:r>
        <w:rPr>
          <w:b/>
          <w:noProof/>
        </w:rPr>
        <w:t>In-Band Waves</w:t>
      </w:r>
      <w:r w:rsidR="006603B2">
        <w:rPr>
          <w:b/>
          <w:noProof/>
        </w:rPr>
        <w:t>: (Please zoom in to 250% for clear image)</w:t>
      </w:r>
    </w:p>
    <w:p w14:paraId="72C12826" w14:textId="38055C3A" w:rsidR="00EC1CAC" w:rsidRDefault="006603B2" w:rsidP="000C7A21">
      <w:pPr>
        <w:spacing w:before="100" w:beforeAutospacing="1" w:after="100" w:afterAutospacing="1" w:line="240" w:lineRule="auto"/>
        <w:rPr>
          <w:b/>
          <w:noProof/>
        </w:rPr>
      </w:pPr>
      <w:r>
        <w:rPr>
          <w:noProof/>
        </w:rPr>
        <w:drawing>
          <wp:inline distT="0" distB="0" distL="0" distR="0" wp14:anchorId="44D5E51C" wp14:editId="6B88B957">
            <wp:extent cx="5943600" cy="12376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37615"/>
                    </a:xfrm>
                    <a:prstGeom prst="rect">
                      <a:avLst/>
                    </a:prstGeom>
                  </pic:spPr>
                </pic:pic>
              </a:graphicData>
            </a:graphic>
          </wp:inline>
        </w:drawing>
      </w:r>
    </w:p>
    <w:p w14:paraId="40AFF15D" w14:textId="4AF88CA5" w:rsidR="006603B2" w:rsidRDefault="006603B2" w:rsidP="000C7A21">
      <w:pPr>
        <w:spacing w:before="100" w:beforeAutospacing="1" w:after="100" w:afterAutospacing="1" w:line="240" w:lineRule="auto"/>
        <w:rPr>
          <w:b/>
          <w:noProof/>
        </w:rPr>
      </w:pPr>
      <w:r>
        <w:rPr>
          <w:b/>
          <w:noProof/>
        </w:rPr>
        <w:t>Out of band Waves: (Please zoom in to 250%)</w:t>
      </w:r>
    </w:p>
    <w:p w14:paraId="3C387AA5" w14:textId="1482300D" w:rsidR="006603B2" w:rsidRDefault="00AB404D" w:rsidP="000C7A21">
      <w:pPr>
        <w:spacing w:before="100" w:beforeAutospacing="1" w:after="100" w:afterAutospacing="1" w:line="240" w:lineRule="auto"/>
        <w:rPr>
          <w:b/>
          <w:noProof/>
        </w:rPr>
      </w:pPr>
      <w:ins w:id="117" w:author="Author">
        <w:r>
          <w:rPr>
            <w:noProof/>
          </w:rPr>
          <w:drawing>
            <wp:inline distT="0" distB="0" distL="0" distR="0" wp14:anchorId="617A0C3B" wp14:editId="1CDEB698">
              <wp:extent cx="5975350" cy="1179830"/>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5350" cy="1179830"/>
                      </a:xfrm>
                      <a:prstGeom prst="rect">
                        <a:avLst/>
                      </a:prstGeom>
                    </pic:spPr>
                  </pic:pic>
                </a:graphicData>
              </a:graphic>
            </wp:inline>
          </w:drawing>
        </w:r>
        <w:del w:id="118" w:author="Author">
          <w:r w:rsidR="00D835CE" w:rsidDel="00AB404D">
            <w:rPr>
              <w:noProof/>
            </w:rPr>
            <w:drawing>
              <wp:inline distT="0" distB="0" distL="0" distR="0" wp14:anchorId="04FDD271" wp14:editId="199F27A9">
                <wp:extent cx="6068291" cy="11682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1622" cy="1168917"/>
                        </a:xfrm>
                        <a:prstGeom prst="rect">
                          <a:avLst/>
                        </a:prstGeom>
                      </pic:spPr>
                    </pic:pic>
                  </a:graphicData>
                </a:graphic>
              </wp:inline>
            </w:drawing>
          </w:r>
        </w:del>
      </w:ins>
      <w:del w:id="119" w:author="Author">
        <w:r w:rsidR="006603B2" w:rsidDel="00D835CE">
          <w:rPr>
            <w:noProof/>
          </w:rPr>
          <w:drawing>
            <wp:inline distT="0" distB="0" distL="0" distR="0" wp14:anchorId="4B14AFFC" wp14:editId="275FE0C4">
              <wp:extent cx="5943600" cy="11106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10615"/>
                      </a:xfrm>
                      <a:prstGeom prst="rect">
                        <a:avLst/>
                      </a:prstGeom>
                    </pic:spPr>
                  </pic:pic>
                </a:graphicData>
              </a:graphic>
            </wp:inline>
          </w:drawing>
        </w:r>
      </w:del>
    </w:p>
    <w:p w14:paraId="7777096F" w14:textId="54A16415" w:rsidR="006603B2" w:rsidRDefault="006603B2" w:rsidP="000C7A21">
      <w:pPr>
        <w:spacing w:before="100" w:beforeAutospacing="1" w:after="100" w:afterAutospacing="1" w:line="240" w:lineRule="auto"/>
        <w:rPr>
          <w:b/>
          <w:noProof/>
        </w:rPr>
      </w:pPr>
      <w:del w:id="120" w:author="Author">
        <w:r w:rsidDel="00D835CE">
          <w:rPr>
            <w:noProof/>
          </w:rPr>
          <w:drawing>
            <wp:inline distT="0" distB="0" distL="0" distR="0" wp14:anchorId="2AAAECCE" wp14:editId="3C26F539">
              <wp:extent cx="5943600" cy="1242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42060"/>
                      </a:xfrm>
                      <a:prstGeom prst="rect">
                        <a:avLst/>
                      </a:prstGeom>
                    </pic:spPr>
                  </pic:pic>
                </a:graphicData>
              </a:graphic>
            </wp:inline>
          </w:drawing>
        </w:r>
      </w:del>
      <w:ins w:id="121" w:author="Author">
        <w:r w:rsidR="00AB404D">
          <w:rPr>
            <w:noProof/>
          </w:rPr>
          <w:drawing>
            <wp:inline distT="0" distB="0" distL="0" distR="0" wp14:anchorId="75F54788" wp14:editId="78E75450">
              <wp:extent cx="5943600" cy="1150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50620"/>
                      </a:xfrm>
                      <a:prstGeom prst="rect">
                        <a:avLst/>
                      </a:prstGeom>
                    </pic:spPr>
                  </pic:pic>
                </a:graphicData>
              </a:graphic>
            </wp:inline>
          </w:drawing>
        </w:r>
        <w:del w:id="122" w:author="Author">
          <w:r w:rsidR="00D835CE" w:rsidDel="00AB404D">
            <w:rPr>
              <w:noProof/>
            </w:rPr>
            <w:drawing>
              <wp:inline distT="0" distB="0" distL="0" distR="0" wp14:anchorId="64C624D7" wp14:editId="4E8951AB">
                <wp:extent cx="6165273" cy="114808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5390" cy="1148106"/>
                        </a:xfrm>
                        <a:prstGeom prst="rect">
                          <a:avLst/>
                        </a:prstGeom>
                      </pic:spPr>
                    </pic:pic>
                  </a:graphicData>
                </a:graphic>
              </wp:inline>
            </w:drawing>
          </w:r>
        </w:del>
      </w:ins>
    </w:p>
    <w:p w14:paraId="4545BFCF" w14:textId="77777777" w:rsidR="00EC1CAC" w:rsidRDefault="00EC1CAC" w:rsidP="000C7A21">
      <w:pPr>
        <w:spacing w:before="100" w:beforeAutospacing="1" w:after="100" w:afterAutospacing="1" w:line="240" w:lineRule="auto"/>
        <w:rPr>
          <w:b/>
          <w:noProof/>
        </w:rPr>
      </w:pPr>
    </w:p>
    <w:p w14:paraId="3D14D8A9" w14:textId="77777777" w:rsidR="00CC107A" w:rsidRPr="00CC107A" w:rsidRDefault="00CC107A" w:rsidP="000C7A21">
      <w:pPr>
        <w:spacing w:before="100" w:beforeAutospacing="1" w:after="100" w:afterAutospacing="1" w:line="240" w:lineRule="auto"/>
        <w:rPr>
          <w:b/>
          <w:noProof/>
        </w:rPr>
      </w:pPr>
    </w:p>
    <w:p w14:paraId="6F072EBC" w14:textId="3025E8C2" w:rsidR="00AD6DF9" w:rsidRDefault="00AD6DF9" w:rsidP="000C7A21">
      <w:pPr>
        <w:spacing w:before="100" w:beforeAutospacing="1" w:after="100" w:afterAutospacing="1" w:line="240" w:lineRule="auto"/>
        <w:rPr>
          <w:noProof/>
        </w:rPr>
      </w:pPr>
    </w:p>
    <w:p w14:paraId="273C12CB" w14:textId="7DEA874F" w:rsidR="000C7A21" w:rsidRDefault="000C7A21" w:rsidP="00164B5B">
      <w:pPr>
        <w:pStyle w:val="Heading1Numbered"/>
      </w:pPr>
      <w:bookmarkStart w:id="123" w:name="_Toc503954838"/>
      <w:bookmarkStart w:id="124" w:name="_Toc503954896"/>
      <w:bookmarkStart w:id="125" w:name="_Toc503957257"/>
      <w:r w:rsidRPr="008E4057">
        <w:t>Migration Stage</w:t>
      </w:r>
      <w:bookmarkEnd w:id="107"/>
      <w:r w:rsidRPr="008E4057">
        <w:t>s</w:t>
      </w:r>
      <w:r>
        <w:t xml:space="preserve"> &amp; Activities</w:t>
      </w:r>
      <w:bookmarkEnd w:id="123"/>
      <w:bookmarkEnd w:id="124"/>
      <w:bookmarkEnd w:id="125"/>
    </w:p>
    <w:p w14:paraId="2955D40B" w14:textId="715D7D4C" w:rsidR="00E70890" w:rsidRDefault="00E70890" w:rsidP="00E70890">
      <w:r>
        <w:t xml:space="preserve">This section describes all the phases involved in a wave. The section also outlines activities to be performed by Manulife and Microsoft migration team at various stages. </w:t>
      </w:r>
      <w:r w:rsidR="009571F2">
        <w:t>Migration start day of every wave is being referred as “T”. T is Monday of migration week for every wave.</w:t>
      </w:r>
    </w:p>
    <w:p w14:paraId="3BC9E22D" w14:textId="0678E11E" w:rsidR="00844743" w:rsidRDefault="00844743" w:rsidP="00E70890">
      <w:pPr>
        <w:rPr>
          <w:ins w:id="126" w:author="Author"/>
        </w:rPr>
      </w:pPr>
      <w:r>
        <w:t>Here is the typical wave plan with</w:t>
      </w:r>
      <w:ins w:id="127" w:author="Author">
        <w:r w:rsidR="001B5ABA">
          <w:t xml:space="preserve"> start day</w:t>
        </w:r>
      </w:ins>
      <w:del w:id="128" w:author="Author">
        <w:r w:rsidDel="001B5ABA">
          <w:delText xml:space="preserve"> </w:delText>
        </w:r>
      </w:del>
      <w:ins w:id="129" w:author="Author">
        <w:del w:id="130" w:author="Author">
          <w:r w:rsidR="00007EE2" w:rsidDel="001B5ABA">
            <w:delText>phases</w:delText>
          </w:r>
        </w:del>
        <w:r w:rsidR="001B5ABA">
          <w:t xml:space="preserve"> of each phase</w:t>
        </w:r>
        <w:r w:rsidR="00007EE2">
          <w:t xml:space="preserve"> </w:t>
        </w:r>
      </w:ins>
      <w:del w:id="131" w:author="Author">
        <w:r w:rsidDel="001B5ABA">
          <w:delText xml:space="preserve">timelines </w:delText>
        </w:r>
      </w:del>
      <w:r>
        <w:t xml:space="preserve">for any </w:t>
      </w:r>
      <w:r w:rsidR="00C74862">
        <w:t>wave. (</w:t>
      </w:r>
      <w:r w:rsidR="00233AE3">
        <w:t xml:space="preserve">Zoom in </w:t>
      </w:r>
      <w:ins w:id="132" w:author="Author">
        <w:r w:rsidR="007A72E6">
          <w:t>1</w:t>
        </w:r>
      </w:ins>
      <w:del w:id="133" w:author="Author">
        <w:r w:rsidR="00233AE3" w:rsidDel="007A72E6">
          <w:delText>2</w:delText>
        </w:r>
      </w:del>
      <w:r w:rsidR="00233AE3">
        <w:t>50% for better clarity)</w:t>
      </w:r>
    </w:p>
    <w:p w14:paraId="7E8F1DDF" w14:textId="679882B3" w:rsidR="00945DB6" w:rsidRDefault="00945DB6" w:rsidP="00E70890">
      <w:ins w:id="134" w:author="Author">
        <w:r>
          <w:rPr>
            <w:noProof/>
          </w:rPr>
          <w:drawing>
            <wp:inline distT="0" distB="0" distL="0" distR="0" wp14:anchorId="60DB07C2" wp14:editId="3E7F6EEE">
              <wp:extent cx="5943600" cy="732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32790"/>
                      </a:xfrm>
                      <a:prstGeom prst="rect">
                        <a:avLst/>
                      </a:prstGeom>
                    </pic:spPr>
                  </pic:pic>
                </a:graphicData>
              </a:graphic>
            </wp:inline>
          </w:drawing>
        </w:r>
      </w:ins>
    </w:p>
    <w:p w14:paraId="0ED88E04" w14:textId="28C90245" w:rsidR="00844743" w:rsidDel="00A65EE0" w:rsidRDefault="00233AE3" w:rsidP="00E70890">
      <w:pPr>
        <w:rPr>
          <w:ins w:id="135" w:author="Author"/>
          <w:del w:id="136" w:author="Author"/>
        </w:rPr>
      </w:pPr>
      <w:del w:id="137" w:author="Author">
        <w:r w:rsidDel="00A65EE0">
          <w:rPr>
            <w:noProof/>
          </w:rPr>
          <w:drawing>
            <wp:inline distT="0" distB="0" distL="0" distR="0" wp14:anchorId="6174D889" wp14:editId="4CF83CDD">
              <wp:extent cx="5943600" cy="382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1366" cy="385982"/>
                      </a:xfrm>
                      <a:prstGeom prst="rect">
                        <a:avLst/>
                      </a:prstGeom>
                    </pic:spPr>
                  </pic:pic>
                </a:graphicData>
              </a:graphic>
            </wp:inline>
          </w:drawing>
        </w:r>
      </w:del>
    </w:p>
    <w:p w14:paraId="5E3C57AB" w14:textId="5D7DFB56" w:rsidR="009967E0" w:rsidDel="00A65EE0" w:rsidRDefault="009967E0" w:rsidP="00E70890">
      <w:pPr>
        <w:rPr>
          <w:ins w:id="138" w:author="Author"/>
          <w:del w:id="139" w:author="Author"/>
        </w:rPr>
      </w:pPr>
    </w:p>
    <w:p w14:paraId="794018BE" w14:textId="77777777" w:rsidR="00A65EE0" w:rsidRDefault="00A65EE0" w:rsidP="00E70890">
      <w:pPr>
        <w:rPr>
          <w:ins w:id="140" w:author="Author"/>
        </w:rPr>
      </w:pPr>
    </w:p>
    <w:p w14:paraId="6F6578A6" w14:textId="09D14DB1" w:rsidR="00945DB6" w:rsidRDefault="00945DB6" w:rsidP="00E70890">
      <w:pPr>
        <w:rPr>
          <w:ins w:id="141" w:author="Author"/>
        </w:rPr>
      </w:pPr>
      <w:ins w:id="142" w:author="Author">
        <w:r>
          <w:t>Following images depicts what “T” represent</w:t>
        </w:r>
        <w:r w:rsidR="00A65EE0">
          <w:t>s</w:t>
        </w:r>
        <w:r>
          <w:t xml:space="preserve"> for </w:t>
        </w:r>
        <w:del w:id="143" w:author="Author">
          <w:r w:rsidDel="001925D3">
            <w:delText>each</w:delText>
          </w:r>
        </w:del>
        <w:r w:rsidR="001925D3">
          <w:t>a typical</w:t>
        </w:r>
        <w:r>
          <w:t xml:space="preserve"> wave.</w:t>
        </w:r>
      </w:ins>
    </w:p>
    <w:p w14:paraId="03FFA0BE" w14:textId="391B69E0" w:rsidR="009967E0" w:rsidRDefault="00945DB6" w:rsidP="00E70890">
      <w:pPr>
        <w:rPr>
          <w:ins w:id="144" w:author="Author"/>
        </w:rPr>
      </w:pPr>
      <w:ins w:id="145" w:author="Author">
        <w:del w:id="146" w:author="Author">
          <w:r w:rsidDel="00C74B04">
            <w:rPr>
              <w:noProof/>
            </w:rPr>
            <w:drawing>
              <wp:inline distT="0" distB="0" distL="0" distR="0" wp14:anchorId="14D5500A" wp14:editId="0DB955E1">
                <wp:extent cx="5943600" cy="72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23900"/>
                        </a:xfrm>
                        <a:prstGeom prst="rect">
                          <a:avLst/>
                        </a:prstGeom>
                      </pic:spPr>
                    </pic:pic>
                  </a:graphicData>
                </a:graphic>
              </wp:inline>
            </w:drawing>
          </w:r>
        </w:del>
        <w:r w:rsidR="00C74B04">
          <w:rPr>
            <w:noProof/>
          </w:rPr>
          <w:drawing>
            <wp:inline distT="0" distB="0" distL="0" distR="0" wp14:anchorId="6BB98F50" wp14:editId="133BE7F5">
              <wp:extent cx="5943600" cy="880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745"/>
                      </a:xfrm>
                      <a:prstGeom prst="rect">
                        <a:avLst/>
                      </a:prstGeom>
                    </pic:spPr>
                  </pic:pic>
                </a:graphicData>
              </a:graphic>
            </wp:inline>
          </w:drawing>
        </w:r>
      </w:ins>
    </w:p>
    <w:p w14:paraId="42BEECF0" w14:textId="2647FC99" w:rsidR="00945DB6" w:rsidDel="00AF6463" w:rsidRDefault="00945DB6" w:rsidP="00E70890">
      <w:pPr>
        <w:rPr>
          <w:ins w:id="147" w:author="Author"/>
          <w:del w:id="148" w:author="Author"/>
        </w:rPr>
      </w:pPr>
    </w:p>
    <w:p w14:paraId="2AEFC87E" w14:textId="0C202454" w:rsidR="00945DB6" w:rsidRPr="00E70890" w:rsidRDefault="00945DB6" w:rsidP="00E70890">
      <w:ins w:id="149" w:author="Author">
        <w:del w:id="150" w:author="Author">
          <w:r w:rsidDel="00C74B04">
            <w:rPr>
              <w:noProof/>
            </w:rPr>
            <w:drawing>
              <wp:inline distT="0" distB="0" distL="0" distR="0" wp14:anchorId="1FE934B2" wp14:editId="481E6B41">
                <wp:extent cx="5943600" cy="480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80695"/>
                        </a:xfrm>
                        <a:prstGeom prst="rect">
                          <a:avLst/>
                        </a:prstGeom>
                      </pic:spPr>
                    </pic:pic>
                  </a:graphicData>
                </a:graphic>
              </wp:inline>
            </w:drawing>
          </w:r>
        </w:del>
      </w:ins>
    </w:p>
    <w:p w14:paraId="46A9B031" w14:textId="79E49F09" w:rsidR="000C7A21" w:rsidRDefault="000C7A21" w:rsidP="009969D4">
      <w:pPr>
        <w:pStyle w:val="Heading2Numbered"/>
      </w:pPr>
      <w:bookmarkStart w:id="151" w:name="_Toc503954897"/>
      <w:del w:id="152" w:author="Author">
        <w:r w:rsidDel="00426595">
          <w:delText>Plan</w:delText>
        </w:r>
      </w:del>
      <w:bookmarkStart w:id="153" w:name="_Toc503954839"/>
      <w:bookmarkStart w:id="154" w:name="_Toc503957258"/>
      <w:ins w:id="155" w:author="Author">
        <w:r w:rsidR="00426595">
          <w:t>Pre</w:t>
        </w:r>
        <w:r w:rsidR="00267512">
          <w:t>-</w:t>
        </w:r>
        <w:del w:id="156" w:author="Author">
          <w:r w:rsidR="00426595" w:rsidDel="00267512">
            <w:delText xml:space="preserve"> </w:delText>
          </w:r>
        </w:del>
        <w:r w:rsidR="00426595">
          <w:t>Preparation</w:t>
        </w:r>
        <w:bookmarkEnd w:id="153"/>
        <w:bookmarkEnd w:id="154"/>
        <w:del w:id="157" w:author="Author">
          <w:r w:rsidR="00426595" w:rsidDel="00267512">
            <w:delText xml:space="preserve"> week</w:delText>
          </w:r>
        </w:del>
      </w:ins>
      <w:bookmarkEnd w:id="151"/>
    </w:p>
    <w:p w14:paraId="2E89186F" w14:textId="0E92CB58" w:rsidR="007A31DA" w:rsidRDefault="00936CCE" w:rsidP="007A31DA">
      <w:r>
        <w:t>Planning phase</w:t>
      </w:r>
      <w:ins w:id="158" w:author="Author">
        <w:r w:rsidR="007F2BEF">
          <w:t xml:space="preserve"> (or Pre-Prep)</w:t>
        </w:r>
      </w:ins>
      <w:r w:rsidR="00780354">
        <w:t xml:space="preserve"> is </w:t>
      </w:r>
      <w:r>
        <w:t xml:space="preserve">starting phase of every wave. Duration of </w:t>
      </w:r>
      <w:del w:id="159" w:author="Author">
        <w:r w:rsidDel="007F2BEF">
          <w:delText xml:space="preserve">planning </w:delText>
        </w:r>
      </w:del>
      <w:ins w:id="160" w:author="Author">
        <w:r w:rsidR="007F2BEF">
          <w:t xml:space="preserve">Pre-Prep </w:t>
        </w:r>
      </w:ins>
      <w:r>
        <w:t xml:space="preserve">phase is 2 weeks. Following are the activities to be performed during </w:t>
      </w:r>
      <w:del w:id="161" w:author="Author">
        <w:r w:rsidDel="007F2BEF">
          <w:delText xml:space="preserve">planning </w:delText>
        </w:r>
      </w:del>
      <w:ins w:id="162" w:author="Author">
        <w:r w:rsidR="007F2BEF">
          <w:t xml:space="preserve">pre-prep </w:t>
        </w:r>
      </w:ins>
      <w:r>
        <w:t>week.</w:t>
      </w:r>
      <w:r w:rsidR="007A31DA">
        <w:t xml:space="preserve"> During this phase, all planning activities related to Migration Wave are completed. The finalization and validation of Site Plan is carried out in this week. </w:t>
      </w:r>
    </w:p>
    <w:p w14:paraId="0254CF0A" w14:textId="4A3F0935" w:rsidR="00142B83" w:rsidRPr="00142B83" w:rsidRDefault="00BC64F5" w:rsidP="00142B83">
      <w:pPr>
        <w:pStyle w:val="Heading3Numbered"/>
      </w:pPr>
      <w:bookmarkStart w:id="163" w:name="_Toc503954840"/>
      <w:bookmarkStart w:id="164" w:name="_Toc503954898"/>
      <w:bookmarkStart w:id="165" w:name="_Toc503957259"/>
      <w:r>
        <w:t xml:space="preserve">Week 1 - </w:t>
      </w:r>
      <w:del w:id="166" w:author="Author">
        <w:r w:rsidR="00142B83" w:rsidDel="009E15A4">
          <w:delText>Wave planning</w:delText>
        </w:r>
      </w:del>
      <w:ins w:id="167" w:author="Author">
        <w:r w:rsidR="009E15A4">
          <w:t xml:space="preserve"> Pre -Prep 1</w:t>
        </w:r>
      </w:ins>
      <w:bookmarkEnd w:id="163"/>
      <w:bookmarkEnd w:id="164"/>
      <w:bookmarkEnd w:id="165"/>
    </w:p>
    <w:p w14:paraId="04876FC3" w14:textId="67B715EE" w:rsidR="000C7A21" w:rsidRDefault="000C7A21" w:rsidP="000C7A21">
      <w:r>
        <w:t xml:space="preserve">This is the Week 1 of migration. Following tables explain the </w:t>
      </w:r>
      <w:del w:id="168" w:author="Author">
        <w:r w:rsidDel="007F2BEF">
          <w:delText xml:space="preserve">Plan </w:delText>
        </w:r>
      </w:del>
      <w:ins w:id="169" w:author="Author">
        <w:r w:rsidR="007F2BEF">
          <w:t xml:space="preserve">Pre-Prep </w:t>
        </w:r>
      </w:ins>
      <w:r>
        <w:t>week activities in detail.</w:t>
      </w:r>
    </w:p>
    <w:p w14:paraId="5AD73114" w14:textId="44C7907A" w:rsidR="000C7A21" w:rsidRPr="00A92257" w:rsidRDefault="00812B6B" w:rsidP="000C7A21">
      <w:pPr>
        <w:rPr>
          <w:b/>
        </w:rPr>
      </w:pPr>
      <w:commentRangeStart w:id="170"/>
      <w:r w:rsidRPr="00A92257">
        <w:rPr>
          <w:b/>
        </w:rPr>
        <w:t>Week 1</w:t>
      </w:r>
      <w:del w:id="171" w:author="Author">
        <w:r w:rsidDel="007F2BEF">
          <w:rPr>
            <w:b/>
          </w:rPr>
          <w:delText xml:space="preserve"> </w:delText>
        </w:r>
        <w:r w:rsidR="00D31B28" w:rsidDel="007F2BEF">
          <w:rPr>
            <w:b/>
          </w:rPr>
          <w:delText>Planning</w:delText>
        </w:r>
      </w:del>
      <w:r w:rsidR="00D31B28" w:rsidRPr="00A92257">
        <w:rPr>
          <w:b/>
        </w:rPr>
        <w:t>:</w:t>
      </w:r>
      <w:commentRangeEnd w:id="170"/>
      <w:r w:rsidR="00B15F1D">
        <w:rPr>
          <w:rStyle w:val="CommentReference"/>
        </w:rPr>
        <w:commentReference w:id="170"/>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2"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040"/>
        <w:gridCol w:w="2133"/>
        <w:gridCol w:w="1908"/>
        <w:gridCol w:w="2305"/>
        <w:gridCol w:w="2694"/>
        <w:tblGridChange w:id="173">
          <w:tblGrid>
            <w:gridCol w:w="1098"/>
            <w:gridCol w:w="2362"/>
            <w:gridCol w:w="1892"/>
            <w:gridCol w:w="2294"/>
            <w:gridCol w:w="2434"/>
          </w:tblGrid>
        </w:tblGridChange>
      </w:tblGrid>
      <w:tr w:rsidR="004F7BB5" w:rsidRPr="009C7288" w14:paraId="05F869D0"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174" w:author="Author">
              <w:tcPr>
                <w:tcW w:w="1098" w:type="dxa"/>
              </w:tcPr>
            </w:tcPrChange>
          </w:tcPr>
          <w:p w14:paraId="0C82B0AC"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175" w:author="Author">
              <w:tcPr>
                <w:tcW w:w="2362" w:type="dxa"/>
              </w:tcPr>
            </w:tcPrChange>
          </w:tcPr>
          <w:p w14:paraId="0CC07940"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176" w:author="Author">
              <w:tcPr>
                <w:tcW w:w="1892" w:type="dxa"/>
              </w:tcPr>
            </w:tcPrChange>
          </w:tcPr>
          <w:p w14:paraId="4EF839A8"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177" w:author="Author">
              <w:tcPr>
                <w:tcW w:w="2294" w:type="dxa"/>
              </w:tcPr>
            </w:tcPrChange>
          </w:tcPr>
          <w:p w14:paraId="23C8BEB8"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178" w:author="Author">
              <w:tcPr>
                <w:tcW w:w="2434" w:type="dxa"/>
              </w:tcPr>
            </w:tcPrChange>
          </w:tcPr>
          <w:p w14:paraId="674966C4" w14:textId="7FBD1E4B"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w:t>
            </w:r>
            <w:r w:rsidR="00457B13" w:rsidRPr="00A92257">
              <w:rPr>
                <w:b/>
              </w:rPr>
              <w:t>EST</w:t>
            </w:r>
            <w:r w:rsidRPr="00A92257">
              <w:rPr>
                <w:b/>
              </w:rPr>
              <w:t>)</w:t>
            </w:r>
          </w:p>
        </w:tc>
      </w:tr>
      <w:tr w:rsidR="00E46F9E" w14:paraId="50440101" w14:textId="77777777" w:rsidTr="00A92257">
        <w:trPr>
          <w:trHeight w:val="656"/>
          <w:trPrChange w:id="179" w:author="Author">
            <w:trPr>
              <w:trHeight w:val="656"/>
            </w:trPr>
          </w:trPrChange>
        </w:trPr>
        <w:tc>
          <w:tcPr>
            <w:tcW w:w="0" w:type="dxa"/>
            <w:tcBorders>
              <w:top w:val="single" w:sz="4" w:space="0" w:color="auto"/>
              <w:left w:val="single" w:sz="4" w:space="0" w:color="auto"/>
              <w:bottom w:val="single" w:sz="4" w:space="0" w:color="auto"/>
              <w:right w:val="single" w:sz="4" w:space="0" w:color="auto"/>
            </w:tcBorders>
            <w:tcPrChange w:id="180" w:author="Author">
              <w:tcPr>
                <w:tcW w:w="1098" w:type="dxa"/>
                <w:tcBorders>
                  <w:top w:val="single" w:sz="4" w:space="0" w:color="auto"/>
                  <w:left w:val="single" w:sz="4" w:space="0" w:color="auto"/>
                  <w:bottom w:val="single" w:sz="4" w:space="0" w:color="auto"/>
                  <w:right w:val="single" w:sz="4" w:space="0" w:color="auto"/>
                </w:tcBorders>
              </w:tcPr>
            </w:tcPrChange>
          </w:tcPr>
          <w:p w14:paraId="260006AA" w14:textId="6FAD2490" w:rsidR="000C7A21" w:rsidRPr="00D31B28" w:rsidRDefault="000C7A21" w:rsidP="002B4054">
            <w:pPr>
              <w:pStyle w:val="ListParagraph"/>
              <w:numPr>
                <w:ilvl w:val="0"/>
                <w:numId w:val="30"/>
              </w:numPr>
            </w:pPr>
          </w:p>
        </w:tc>
        <w:tc>
          <w:tcPr>
            <w:tcW w:w="0" w:type="dxa"/>
            <w:tcBorders>
              <w:top w:val="single" w:sz="4" w:space="0" w:color="auto"/>
              <w:left w:val="single" w:sz="4" w:space="0" w:color="auto"/>
              <w:bottom w:val="single" w:sz="4" w:space="0" w:color="auto"/>
              <w:right w:val="single" w:sz="4" w:space="0" w:color="auto"/>
            </w:tcBorders>
            <w:tcPrChange w:id="181" w:author="Author">
              <w:tcPr>
                <w:tcW w:w="2362" w:type="dxa"/>
                <w:tcBorders>
                  <w:top w:val="single" w:sz="4" w:space="0" w:color="auto"/>
                  <w:left w:val="single" w:sz="4" w:space="0" w:color="auto"/>
                  <w:bottom w:val="single" w:sz="4" w:space="0" w:color="auto"/>
                  <w:right w:val="single" w:sz="4" w:space="0" w:color="auto"/>
                </w:tcBorders>
              </w:tcPr>
            </w:tcPrChange>
          </w:tcPr>
          <w:p w14:paraId="77E994E5" w14:textId="1349F696" w:rsidR="000C7A21" w:rsidRDefault="000C7A21" w:rsidP="002F0ED7">
            <w:r w:rsidRPr="00741047">
              <w:t xml:space="preserve">Provide </w:t>
            </w:r>
            <w:r w:rsidR="00164B5B">
              <w:t>Final</w:t>
            </w:r>
            <w:r w:rsidR="002F0ED7">
              <w:t xml:space="preserve"> Site Plan</w:t>
            </w:r>
            <w:r w:rsidR="009A124B">
              <w:t xml:space="preserve"> with In</w:t>
            </w:r>
            <w:r w:rsidR="000B248B">
              <w:t>-</w:t>
            </w:r>
            <w:r w:rsidR="009A124B">
              <w:t>Band and OOB content.</w:t>
            </w:r>
          </w:p>
        </w:tc>
        <w:tc>
          <w:tcPr>
            <w:tcW w:w="0" w:type="dxa"/>
            <w:tcBorders>
              <w:top w:val="single" w:sz="4" w:space="0" w:color="auto"/>
              <w:left w:val="single" w:sz="4" w:space="0" w:color="auto"/>
              <w:bottom w:val="single" w:sz="4" w:space="0" w:color="auto"/>
              <w:right w:val="single" w:sz="4" w:space="0" w:color="auto"/>
            </w:tcBorders>
            <w:tcPrChange w:id="182" w:author="Author">
              <w:tcPr>
                <w:tcW w:w="1892" w:type="dxa"/>
                <w:tcBorders>
                  <w:top w:val="single" w:sz="4" w:space="0" w:color="auto"/>
                  <w:left w:val="single" w:sz="4" w:space="0" w:color="auto"/>
                  <w:bottom w:val="single" w:sz="4" w:space="0" w:color="auto"/>
                  <w:right w:val="single" w:sz="4" w:space="0" w:color="auto"/>
                </w:tcBorders>
              </w:tcPr>
            </w:tcPrChange>
          </w:tcPr>
          <w:p w14:paraId="570216E4" w14:textId="11370494" w:rsidR="000C7A21" w:rsidRPr="00741047" w:rsidRDefault="00D7324E" w:rsidP="004167D0">
            <w:r>
              <w:t>Manulife</w:t>
            </w:r>
          </w:p>
        </w:tc>
        <w:tc>
          <w:tcPr>
            <w:tcW w:w="0" w:type="dxa"/>
            <w:tcBorders>
              <w:top w:val="single" w:sz="4" w:space="0" w:color="auto"/>
              <w:left w:val="single" w:sz="4" w:space="0" w:color="auto"/>
              <w:bottom w:val="single" w:sz="4" w:space="0" w:color="auto"/>
              <w:right w:val="single" w:sz="4" w:space="0" w:color="auto"/>
            </w:tcBorders>
            <w:tcPrChange w:id="183" w:author="Author">
              <w:tcPr>
                <w:tcW w:w="2294" w:type="dxa"/>
                <w:tcBorders>
                  <w:top w:val="single" w:sz="4" w:space="0" w:color="auto"/>
                  <w:left w:val="single" w:sz="4" w:space="0" w:color="auto"/>
                  <w:bottom w:val="single" w:sz="4" w:space="0" w:color="auto"/>
                  <w:right w:val="single" w:sz="4" w:space="0" w:color="auto"/>
                </w:tcBorders>
              </w:tcPr>
            </w:tcPrChange>
          </w:tcPr>
          <w:p w14:paraId="3D210FDC" w14:textId="2F117743" w:rsidR="000C7A21" w:rsidRPr="00741047" w:rsidRDefault="000C7A21" w:rsidP="004167D0">
            <w:r w:rsidRPr="00741047">
              <w:t>Complete by </w:t>
            </w:r>
            <w:r w:rsidR="00D876AB">
              <w:t xml:space="preserve">Tuesday </w:t>
            </w:r>
            <w:r w:rsidR="00334219">
              <w:t>3</w:t>
            </w:r>
            <w:r>
              <w:t xml:space="preserve">:30 </w:t>
            </w:r>
            <w:r w:rsidR="00D876AB">
              <w:t>A</w:t>
            </w:r>
            <w:r w:rsidR="005D3E7E">
              <w:t>M IST</w:t>
            </w:r>
            <w:r w:rsidR="00AD4CFF">
              <w:t xml:space="preserve"> (T-20)</w:t>
            </w:r>
          </w:p>
        </w:tc>
        <w:tc>
          <w:tcPr>
            <w:tcW w:w="0" w:type="dxa"/>
            <w:tcBorders>
              <w:top w:val="single" w:sz="4" w:space="0" w:color="auto"/>
              <w:left w:val="single" w:sz="4" w:space="0" w:color="auto"/>
              <w:bottom w:val="single" w:sz="4" w:space="0" w:color="auto"/>
              <w:right w:val="single" w:sz="4" w:space="0" w:color="auto"/>
            </w:tcBorders>
            <w:tcPrChange w:id="184" w:author="Author">
              <w:tcPr>
                <w:tcW w:w="2434" w:type="dxa"/>
                <w:tcBorders>
                  <w:top w:val="single" w:sz="4" w:space="0" w:color="auto"/>
                  <w:left w:val="single" w:sz="4" w:space="0" w:color="auto"/>
                  <w:bottom w:val="single" w:sz="4" w:space="0" w:color="auto"/>
                  <w:right w:val="single" w:sz="4" w:space="0" w:color="auto"/>
                </w:tcBorders>
              </w:tcPr>
            </w:tcPrChange>
          </w:tcPr>
          <w:p w14:paraId="5EA08CBC" w14:textId="0281BE3D" w:rsidR="000C7A21" w:rsidRPr="00741047" w:rsidRDefault="000C7A21" w:rsidP="004167D0">
            <w:r w:rsidRPr="00741047">
              <w:t>Complete by Mond</w:t>
            </w:r>
            <w:r>
              <w:t xml:space="preserve">ay 5:00 PM </w:t>
            </w:r>
            <w:r w:rsidR="00D876AB">
              <w:t>EST</w:t>
            </w:r>
            <w:r w:rsidR="00AD4CFF">
              <w:t xml:space="preserve"> (T-20)</w:t>
            </w:r>
          </w:p>
        </w:tc>
      </w:tr>
      <w:tr w:rsidR="00D31B28" w14:paraId="41466456" w14:textId="77777777" w:rsidTr="00A92257">
        <w:trPr>
          <w:trHeight w:val="890"/>
          <w:trPrChange w:id="185" w:author="Author">
            <w:trPr>
              <w:trHeight w:val="890"/>
            </w:trPr>
          </w:trPrChange>
        </w:trPr>
        <w:tc>
          <w:tcPr>
            <w:tcW w:w="0" w:type="dxa"/>
            <w:tcBorders>
              <w:top w:val="single" w:sz="4" w:space="0" w:color="auto"/>
              <w:left w:val="single" w:sz="4" w:space="0" w:color="auto"/>
              <w:bottom w:val="single" w:sz="4" w:space="0" w:color="auto"/>
              <w:right w:val="single" w:sz="4" w:space="0" w:color="auto"/>
            </w:tcBorders>
            <w:tcPrChange w:id="186" w:author="Author">
              <w:tcPr>
                <w:tcW w:w="1098" w:type="dxa"/>
                <w:tcBorders>
                  <w:top w:val="single" w:sz="4" w:space="0" w:color="auto"/>
                  <w:left w:val="single" w:sz="4" w:space="0" w:color="auto"/>
                  <w:bottom w:val="single" w:sz="4" w:space="0" w:color="auto"/>
                  <w:right w:val="single" w:sz="4" w:space="0" w:color="auto"/>
                </w:tcBorders>
              </w:tcPr>
            </w:tcPrChange>
          </w:tcPr>
          <w:p w14:paraId="1C2D7285" w14:textId="3E75F655" w:rsidR="00D31B28" w:rsidRPr="00D31B28" w:rsidRDefault="00D31B28" w:rsidP="002B4054">
            <w:pPr>
              <w:pStyle w:val="ListParagraph"/>
              <w:numPr>
                <w:ilvl w:val="0"/>
                <w:numId w:val="30"/>
              </w:numPr>
            </w:pPr>
          </w:p>
        </w:tc>
        <w:tc>
          <w:tcPr>
            <w:tcW w:w="0" w:type="dxa"/>
            <w:tcBorders>
              <w:top w:val="single" w:sz="4" w:space="0" w:color="auto"/>
              <w:left w:val="single" w:sz="4" w:space="0" w:color="auto"/>
              <w:bottom w:val="single" w:sz="4" w:space="0" w:color="auto"/>
              <w:right w:val="single" w:sz="4" w:space="0" w:color="auto"/>
            </w:tcBorders>
            <w:tcPrChange w:id="187" w:author="Author">
              <w:tcPr>
                <w:tcW w:w="2362" w:type="dxa"/>
                <w:tcBorders>
                  <w:top w:val="single" w:sz="4" w:space="0" w:color="auto"/>
                  <w:left w:val="single" w:sz="4" w:space="0" w:color="auto"/>
                  <w:bottom w:val="single" w:sz="4" w:space="0" w:color="auto"/>
                  <w:right w:val="single" w:sz="4" w:space="0" w:color="auto"/>
                </w:tcBorders>
              </w:tcPr>
            </w:tcPrChange>
          </w:tcPr>
          <w:p w14:paraId="168F1B01" w14:textId="2F491CB3" w:rsidR="00D31B28" w:rsidRPr="00741047" w:rsidRDefault="004410D4" w:rsidP="002F0ED7">
            <w:r>
              <w:t>Validate Site plan content</w:t>
            </w:r>
            <w:r w:rsidR="00D31B28">
              <w:tab/>
            </w:r>
          </w:p>
        </w:tc>
        <w:tc>
          <w:tcPr>
            <w:tcW w:w="0" w:type="dxa"/>
            <w:tcBorders>
              <w:top w:val="single" w:sz="4" w:space="0" w:color="auto"/>
              <w:left w:val="single" w:sz="4" w:space="0" w:color="auto"/>
              <w:bottom w:val="single" w:sz="4" w:space="0" w:color="auto"/>
              <w:right w:val="single" w:sz="4" w:space="0" w:color="auto"/>
            </w:tcBorders>
            <w:tcPrChange w:id="188" w:author="Author">
              <w:tcPr>
                <w:tcW w:w="1892" w:type="dxa"/>
                <w:tcBorders>
                  <w:top w:val="single" w:sz="4" w:space="0" w:color="auto"/>
                  <w:left w:val="single" w:sz="4" w:space="0" w:color="auto"/>
                  <w:bottom w:val="single" w:sz="4" w:space="0" w:color="auto"/>
                  <w:right w:val="single" w:sz="4" w:space="0" w:color="auto"/>
                </w:tcBorders>
              </w:tcPr>
            </w:tcPrChange>
          </w:tcPr>
          <w:p w14:paraId="0B0BC22B" w14:textId="0395E6DC" w:rsidR="00D31B28" w:rsidRDefault="00CA6518" w:rsidP="004167D0">
            <w:r>
              <w:t>Microsoft</w:t>
            </w:r>
            <w:r w:rsidR="006143CE">
              <w:t xml:space="preserve"> Onsite</w:t>
            </w:r>
          </w:p>
        </w:tc>
        <w:tc>
          <w:tcPr>
            <w:tcW w:w="0" w:type="dxa"/>
            <w:tcBorders>
              <w:top w:val="single" w:sz="4" w:space="0" w:color="auto"/>
              <w:left w:val="single" w:sz="4" w:space="0" w:color="auto"/>
              <w:bottom w:val="single" w:sz="4" w:space="0" w:color="auto"/>
              <w:right w:val="single" w:sz="4" w:space="0" w:color="auto"/>
            </w:tcBorders>
            <w:tcPrChange w:id="189" w:author="Author">
              <w:tcPr>
                <w:tcW w:w="2294" w:type="dxa"/>
                <w:tcBorders>
                  <w:top w:val="single" w:sz="4" w:space="0" w:color="auto"/>
                  <w:left w:val="single" w:sz="4" w:space="0" w:color="auto"/>
                  <w:bottom w:val="single" w:sz="4" w:space="0" w:color="auto"/>
                  <w:right w:val="single" w:sz="4" w:space="0" w:color="auto"/>
                </w:tcBorders>
              </w:tcPr>
            </w:tcPrChange>
          </w:tcPr>
          <w:p w14:paraId="5D24A610" w14:textId="1EF80A9C" w:rsidR="00D31B28" w:rsidRPr="00741047" w:rsidRDefault="00CA6518" w:rsidP="004167D0">
            <w:r w:rsidRPr="00741047">
              <w:t>Complete by </w:t>
            </w:r>
            <w:r w:rsidR="00AD4CFF">
              <w:t>Thursday</w:t>
            </w:r>
            <w:r w:rsidRPr="00741047">
              <w:t xml:space="preserve"> </w:t>
            </w:r>
            <w:r>
              <w:t>3:30</w:t>
            </w:r>
            <w:r w:rsidRPr="00741047">
              <w:t xml:space="preserve"> </w:t>
            </w:r>
            <w:r>
              <w:t>AM IST</w:t>
            </w:r>
            <w:r w:rsidR="00AD4CFF">
              <w:t xml:space="preserve"> (T-18)</w:t>
            </w:r>
          </w:p>
        </w:tc>
        <w:tc>
          <w:tcPr>
            <w:tcW w:w="0" w:type="dxa"/>
            <w:tcBorders>
              <w:top w:val="single" w:sz="4" w:space="0" w:color="auto"/>
              <w:left w:val="single" w:sz="4" w:space="0" w:color="auto"/>
              <w:bottom w:val="single" w:sz="4" w:space="0" w:color="auto"/>
              <w:right w:val="single" w:sz="4" w:space="0" w:color="auto"/>
            </w:tcBorders>
            <w:tcPrChange w:id="190" w:author="Author">
              <w:tcPr>
                <w:tcW w:w="2434" w:type="dxa"/>
                <w:tcBorders>
                  <w:top w:val="single" w:sz="4" w:space="0" w:color="auto"/>
                  <w:left w:val="single" w:sz="4" w:space="0" w:color="auto"/>
                  <w:bottom w:val="single" w:sz="4" w:space="0" w:color="auto"/>
                  <w:right w:val="single" w:sz="4" w:space="0" w:color="auto"/>
                </w:tcBorders>
              </w:tcPr>
            </w:tcPrChange>
          </w:tcPr>
          <w:p w14:paraId="6203A7BA" w14:textId="21BD9198" w:rsidR="00D31B28" w:rsidRPr="00741047" w:rsidRDefault="00CA6518" w:rsidP="004167D0">
            <w:r w:rsidRPr="00741047">
              <w:t>Complete by </w:t>
            </w:r>
            <w:r>
              <w:t>Wednesday</w:t>
            </w:r>
            <w:r w:rsidRPr="00741047">
              <w:t xml:space="preserve"> 5:00 PM </w:t>
            </w:r>
            <w:r>
              <w:t>EST</w:t>
            </w:r>
            <w:r w:rsidR="00AD4CFF">
              <w:t xml:space="preserve"> (T-18)</w:t>
            </w:r>
          </w:p>
        </w:tc>
      </w:tr>
      <w:tr w:rsidR="00E46F9E" w14:paraId="1FC4CD4D" w14:textId="77777777" w:rsidTr="00A92257">
        <w:tc>
          <w:tcPr>
            <w:tcW w:w="0" w:type="dxa"/>
            <w:tcBorders>
              <w:top w:val="single" w:sz="4" w:space="0" w:color="auto"/>
              <w:left w:val="single" w:sz="4" w:space="0" w:color="auto"/>
              <w:bottom w:val="single" w:sz="4" w:space="0" w:color="auto"/>
              <w:right w:val="single" w:sz="4" w:space="0" w:color="auto"/>
            </w:tcBorders>
            <w:tcPrChange w:id="191" w:author="Author">
              <w:tcPr>
                <w:tcW w:w="1098" w:type="dxa"/>
                <w:tcBorders>
                  <w:top w:val="single" w:sz="4" w:space="0" w:color="auto"/>
                  <w:left w:val="single" w:sz="4" w:space="0" w:color="auto"/>
                  <w:bottom w:val="single" w:sz="4" w:space="0" w:color="auto"/>
                  <w:right w:val="single" w:sz="4" w:space="0" w:color="auto"/>
                </w:tcBorders>
              </w:tcPr>
            </w:tcPrChange>
          </w:tcPr>
          <w:p w14:paraId="5BE7751A" w14:textId="36FA83E0" w:rsidR="000C7A21" w:rsidRPr="00D31B28" w:rsidRDefault="000C7A21" w:rsidP="002B4054">
            <w:pPr>
              <w:pStyle w:val="ListParagraph"/>
              <w:numPr>
                <w:ilvl w:val="0"/>
                <w:numId w:val="30"/>
              </w:numPr>
            </w:pPr>
          </w:p>
        </w:tc>
        <w:tc>
          <w:tcPr>
            <w:tcW w:w="0" w:type="dxa"/>
            <w:tcBorders>
              <w:top w:val="single" w:sz="4" w:space="0" w:color="auto"/>
              <w:left w:val="single" w:sz="4" w:space="0" w:color="auto"/>
              <w:bottom w:val="single" w:sz="4" w:space="0" w:color="auto"/>
              <w:right w:val="single" w:sz="4" w:space="0" w:color="auto"/>
            </w:tcBorders>
            <w:tcPrChange w:id="192" w:author="Author">
              <w:tcPr>
                <w:tcW w:w="2362" w:type="dxa"/>
                <w:tcBorders>
                  <w:top w:val="single" w:sz="4" w:space="0" w:color="auto"/>
                  <w:left w:val="single" w:sz="4" w:space="0" w:color="auto"/>
                  <w:bottom w:val="single" w:sz="4" w:space="0" w:color="auto"/>
                  <w:right w:val="single" w:sz="4" w:space="0" w:color="auto"/>
                </w:tcBorders>
              </w:tcPr>
            </w:tcPrChange>
          </w:tcPr>
          <w:p w14:paraId="1BAC6142" w14:textId="42BFC80B" w:rsidR="000C7A21" w:rsidRDefault="000C7A21" w:rsidP="004167D0">
            <w:r w:rsidRPr="00741047">
              <w:t xml:space="preserve">Provide </w:t>
            </w:r>
            <w:r w:rsidR="0008302A">
              <w:t>revised</w:t>
            </w:r>
            <w:r w:rsidR="00E94A5C">
              <w:t xml:space="preserve"> Site Plan </w:t>
            </w:r>
            <w:r w:rsidR="00D43345">
              <w:t xml:space="preserve">(if issues </w:t>
            </w:r>
            <w:r w:rsidR="002338F1">
              <w:t>found during verification</w:t>
            </w:r>
            <w:r w:rsidR="00E94A5C">
              <w:t xml:space="preserve"> or there is any re-planning required</w:t>
            </w:r>
            <w:r w:rsidR="002338F1">
              <w:t>)</w:t>
            </w:r>
          </w:p>
          <w:p w14:paraId="59845C4E" w14:textId="67CC1772" w:rsidR="005D3E7E" w:rsidRPr="00741047" w:rsidRDefault="005D3E7E" w:rsidP="004167D0"/>
        </w:tc>
        <w:tc>
          <w:tcPr>
            <w:tcW w:w="0" w:type="dxa"/>
            <w:tcBorders>
              <w:top w:val="single" w:sz="4" w:space="0" w:color="auto"/>
              <w:left w:val="single" w:sz="4" w:space="0" w:color="auto"/>
              <w:bottom w:val="single" w:sz="4" w:space="0" w:color="auto"/>
              <w:right w:val="single" w:sz="4" w:space="0" w:color="auto"/>
            </w:tcBorders>
            <w:tcPrChange w:id="193" w:author="Author">
              <w:tcPr>
                <w:tcW w:w="1892" w:type="dxa"/>
                <w:tcBorders>
                  <w:top w:val="single" w:sz="4" w:space="0" w:color="auto"/>
                  <w:left w:val="single" w:sz="4" w:space="0" w:color="auto"/>
                  <w:bottom w:val="single" w:sz="4" w:space="0" w:color="auto"/>
                  <w:right w:val="single" w:sz="4" w:space="0" w:color="auto"/>
                </w:tcBorders>
              </w:tcPr>
            </w:tcPrChange>
          </w:tcPr>
          <w:p w14:paraId="45D611D3" w14:textId="4F431500" w:rsidR="000C7A21" w:rsidRPr="00741047" w:rsidRDefault="00D7324E" w:rsidP="004167D0">
            <w:r>
              <w:t>Manulife</w:t>
            </w:r>
          </w:p>
        </w:tc>
        <w:tc>
          <w:tcPr>
            <w:tcW w:w="0" w:type="dxa"/>
            <w:tcBorders>
              <w:top w:val="single" w:sz="4" w:space="0" w:color="auto"/>
              <w:left w:val="single" w:sz="4" w:space="0" w:color="auto"/>
              <w:bottom w:val="single" w:sz="4" w:space="0" w:color="auto"/>
              <w:right w:val="single" w:sz="4" w:space="0" w:color="auto"/>
            </w:tcBorders>
            <w:tcPrChange w:id="194" w:author="Author">
              <w:tcPr>
                <w:tcW w:w="2294" w:type="dxa"/>
                <w:tcBorders>
                  <w:top w:val="single" w:sz="4" w:space="0" w:color="auto"/>
                  <w:left w:val="single" w:sz="4" w:space="0" w:color="auto"/>
                  <w:bottom w:val="single" w:sz="4" w:space="0" w:color="auto"/>
                  <w:right w:val="single" w:sz="4" w:space="0" w:color="auto"/>
                </w:tcBorders>
              </w:tcPr>
            </w:tcPrChange>
          </w:tcPr>
          <w:p w14:paraId="40769E4C" w14:textId="3538DB51" w:rsidR="000C7A21" w:rsidRPr="00741047" w:rsidRDefault="000C7A21" w:rsidP="004167D0">
            <w:r w:rsidRPr="00741047">
              <w:t>Complete by </w:t>
            </w:r>
            <w:r w:rsidR="00967D84">
              <w:t>Friday</w:t>
            </w:r>
            <w:r w:rsidR="00967D84" w:rsidRPr="00741047">
              <w:t xml:space="preserve"> </w:t>
            </w:r>
            <w:r w:rsidR="00334219">
              <w:t>3</w:t>
            </w:r>
            <w:r w:rsidRPr="00741047">
              <w:t xml:space="preserve">:30 </w:t>
            </w:r>
            <w:r w:rsidR="00967D84">
              <w:t>A</w:t>
            </w:r>
            <w:r w:rsidRPr="00741047">
              <w:t>M IST</w:t>
            </w:r>
            <w:r w:rsidR="00AD4CFF">
              <w:t xml:space="preserve"> (T-18)</w:t>
            </w:r>
          </w:p>
        </w:tc>
        <w:tc>
          <w:tcPr>
            <w:tcW w:w="0" w:type="dxa"/>
            <w:tcBorders>
              <w:top w:val="single" w:sz="4" w:space="0" w:color="auto"/>
              <w:left w:val="single" w:sz="4" w:space="0" w:color="auto"/>
              <w:bottom w:val="single" w:sz="4" w:space="0" w:color="auto"/>
              <w:right w:val="single" w:sz="4" w:space="0" w:color="auto"/>
            </w:tcBorders>
            <w:tcPrChange w:id="195" w:author="Author">
              <w:tcPr>
                <w:tcW w:w="2434" w:type="dxa"/>
                <w:tcBorders>
                  <w:top w:val="single" w:sz="4" w:space="0" w:color="auto"/>
                  <w:left w:val="single" w:sz="4" w:space="0" w:color="auto"/>
                  <w:bottom w:val="single" w:sz="4" w:space="0" w:color="auto"/>
                  <w:right w:val="single" w:sz="4" w:space="0" w:color="auto"/>
                </w:tcBorders>
              </w:tcPr>
            </w:tcPrChange>
          </w:tcPr>
          <w:p w14:paraId="21A3B0DD" w14:textId="02E9B660" w:rsidR="000C7A21" w:rsidRPr="00741047" w:rsidRDefault="000C7A21" w:rsidP="004167D0">
            <w:r w:rsidRPr="00741047">
              <w:t>Complete by </w:t>
            </w:r>
            <w:r>
              <w:t>Thursday</w:t>
            </w:r>
            <w:r w:rsidRPr="00741047">
              <w:t xml:space="preserve"> 5:00 PM </w:t>
            </w:r>
            <w:r w:rsidR="00D876AB">
              <w:t>EST</w:t>
            </w:r>
            <w:r w:rsidR="00042945">
              <w:t xml:space="preserve"> (T-18) </w:t>
            </w:r>
          </w:p>
        </w:tc>
      </w:tr>
      <w:tr w:rsidR="00042945" w14:paraId="04300A6F" w14:textId="77777777" w:rsidTr="00A92257">
        <w:trPr>
          <w:trHeight w:val="539"/>
          <w:trPrChange w:id="196" w:author="Author">
            <w:trPr>
              <w:trHeight w:val="539"/>
            </w:trPr>
          </w:trPrChange>
        </w:trPr>
        <w:tc>
          <w:tcPr>
            <w:tcW w:w="0" w:type="dxa"/>
            <w:tcBorders>
              <w:top w:val="single" w:sz="4" w:space="0" w:color="auto"/>
              <w:left w:val="single" w:sz="4" w:space="0" w:color="auto"/>
              <w:bottom w:val="single" w:sz="4" w:space="0" w:color="auto"/>
              <w:right w:val="single" w:sz="4" w:space="0" w:color="auto"/>
            </w:tcBorders>
            <w:tcPrChange w:id="197" w:author="Author">
              <w:tcPr>
                <w:tcW w:w="1098" w:type="dxa"/>
                <w:tcBorders>
                  <w:top w:val="single" w:sz="4" w:space="0" w:color="auto"/>
                  <w:left w:val="single" w:sz="4" w:space="0" w:color="auto"/>
                  <w:bottom w:val="single" w:sz="4" w:space="0" w:color="auto"/>
                  <w:right w:val="single" w:sz="4" w:space="0" w:color="auto"/>
                </w:tcBorders>
              </w:tcPr>
            </w:tcPrChange>
          </w:tcPr>
          <w:p w14:paraId="15F1FDB1" w14:textId="77777777" w:rsidR="00042945" w:rsidRPr="00D31B28" w:rsidRDefault="00042945" w:rsidP="002B4054">
            <w:pPr>
              <w:pStyle w:val="ListParagraph"/>
              <w:numPr>
                <w:ilvl w:val="0"/>
                <w:numId w:val="30"/>
              </w:numPr>
            </w:pPr>
          </w:p>
        </w:tc>
        <w:tc>
          <w:tcPr>
            <w:tcW w:w="0" w:type="dxa"/>
            <w:tcBorders>
              <w:top w:val="single" w:sz="4" w:space="0" w:color="auto"/>
              <w:left w:val="single" w:sz="4" w:space="0" w:color="auto"/>
              <w:bottom w:val="single" w:sz="4" w:space="0" w:color="auto"/>
              <w:right w:val="single" w:sz="4" w:space="0" w:color="auto"/>
            </w:tcBorders>
            <w:tcPrChange w:id="198" w:author="Author">
              <w:tcPr>
                <w:tcW w:w="2362" w:type="dxa"/>
                <w:tcBorders>
                  <w:top w:val="single" w:sz="4" w:space="0" w:color="auto"/>
                  <w:left w:val="single" w:sz="4" w:space="0" w:color="auto"/>
                  <w:bottom w:val="single" w:sz="4" w:space="0" w:color="auto"/>
                  <w:right w:val="single" w:sz="4" w:space="0" w:color="auto"/>
                </w:tcBorders>
              </w:tcPr>
            </w:tcPrChange>
          </w:tcPr>
          <w:p w14:paraId="7F9E2DA3" w14:textId="443B6C82" w:rsidR="00042945" w:rsidRPr="00741047" w:rsidRDefault="00042945" w:rsidP="00042945">
            <w:r>
              <w:t>Upload Content DB</w:t>
            </w:r>
            <w:r w:rsidR="008B030D">
              <w:t>s</w:t>
            </w:r>
          </w:p>
        </w:tc>
        <w:tc>
          <w:tcPr>
            <w:tcW w:w="0" w:type="dxa"/>
            <w:tcBorders>
              <w:top w:val="single" w:sz="4" w:space="0" w:color="auto"/>
              <w:left w:val="single" w:sz="4" w:space="0" w:color="auto"/>
              <w:bottom w:val="single" w:sz="4" w:space="0" w:color="auto"/>
              <w:right w:val="single" w:sz="4" w:space="0" w:color="auto"/>
            </w:tcBorders>
            <w:tcPrChange w:id="199" w:author="Author">
              <w:tcPr>
                <w:tcW w:w="1892" w:type="dxa"/>
                <w:tcBorders>
                  <w:top w:val="single" w:sz="4" w:space="0" w:color="auto"/>
                  <w:left w:val="single" w:sz="4" w:space="0" w:color="auto"/>
                  <w:bottom w:val="single" w:sz="4" w:space="0" w:color="auto"/>
                  <w:right w:val="single" w:sz="4" w:space="0" w:color="auto"/>
                </w:tcBorders>
              </w:tcPr>
            </w:tcPrChange>
          </w:tcPr>
          <w:p w14:paraId="7249CB36" w14:textId="41F045F5" w:rsidR="00042945" w:rsidRDefault="00042945" w:rsidP="00042945">
            <w:r>
              <w:t>Manulife</w:t>
            </w:r>
          </w:p>
        </w:tc>
        <w:tc>
          <w:tcPr>
            <w:tcW w:w="0" w:type="dxa"/>
            <w:tcBorders>
              <w:top w:val="single" w:sz="4" w:space="0" w:color="auto"/>
              <w:left w:val="single" w:sz="4" w:space="0" w:color="auto"/>
              <w:bottom w:val="single" w:sz="4" w:space="0" w:color="auto"/>
              <w:right w:val="single" w:sz="4" w:space="0" w:color="auto"/>
            </w:tcBorders>
            <w:tcPrChange w:id="200" w:author="Author">
              <w:tcPr>
                <w:tcW w:w="2294" w:type="dxa"/>
                <w:tcBorders>
                  <w:top w:val="single" w:sz="4" w:space="0" w:color="auto"/>
                  <w:left w:val="single" w:sz="4" w:space="0" w:color="auto"/>
                  <w:bottom w:val="single" w:sz="4" w:space="0" w:color="auto"/>
                  <w:right w:val="single" w:sz="4" w:space="0" w:color="auto"/>
                </w:tcBorders>
              </w:tcPr>
            </w:tcPrChange>
          </w:tcPr>
          <w:p w14:paraId="1405C058" w14:textId="04B02DC2" w:rsidR="00042945" w:rsidRPr="00741047" w:rsidRDefault="00042945" w:rsidP="00042945">
            <w:r w:rsidRPr="00741047">
              <w:t>Complete by </w:t>
            </w:r>
            <w:r w:rsidR="00B42346">
              <w:t>Saturday</w:t>
            </w:r>
            <w:r w:rsidRPr="00741047">
              <w:t xml:space="preserve"> </w:t>
            </w:r>
            <w:r>
              <w:t>3</w:t>
            </w:r>
            <w:r w:rsidRPr="00741047">
              <w:t xml:space="preserve">:30 </w:t>
            </w:r>
            <w:r>
              <w:t>A</w:t>
            </w:r>
            <w:r w:rsidRPr="00741047">
              <w:t>M IST</w:t>
            </w:r>
            <w:r>
              <w:t xml:space="preserve"> (T-17)</w:t>
            </w:r>
          </w:p>
        </w:tc>
        <w:tc>
          <w:tcPr>
            <w:tcW w:w="0" w:type="dxa"/>
            <w:tcBorders>
              <w:top w:val="single" w:sz="4" w:space="0" w:color="auto"/>
              <w:left w:val="single" w:sz="4" w:space="0" w:color="auto"/>
              <w:bottom w:val="single" w:sz="4" w:space="0" w:color="auto"/>
              <w:right w:val="single" w:sz="4" w:space="0" w:color="auto"/>
            </w:tcBorders>
            <w:tcPrChange w:id="201" w:author="Author">
              <w:tcPr>
                <w:tcW w:w="2434" w:type="dxa"/>
                <w:tcBorders>
                  <w:top w:val="single" w:sz="4" w:space="0" w:color="auto"/>
                  <w:left w:val="single" w:sz="4" w:space="0" w:color="auto"/>
                  <w:bottom w:val="single" w:sz="4" w:space="0" w:color="auto"/>
                  <w:right w:val="single" w:sz="4" w:space="0" w:color="auto"/>
                </w:tcBorders>
              </w:tcPr>
            </w:tcPrChange>
          </w:tcPr>
          <w:p w14:paraId="3BB0AED6" w14:textId="3C41E3D7" w:rsidR="00042945" w:rsidRPr="00741047" w:rsidRDefault="00042945" w:rsidP="00042945">
            <w:r w:rsidRPr="00741047">
              <w:t>Complete by </w:t>
            </w:r>
            <w:r>
              <w:t>Friday</w:t>
            </w:r>
            <w:r w:rsidRPr="00741047">
              <w:t xml:space="preserve"> 5:00 PM </w:t>
            </w:r>
            <w:r>
              <w:t xml:space="preserve">EST </w:t>
            </w:r>
            <w:r w:rsidR="00B10287">
              <w:t>(T-17</w:t>
            </w:r>
            <w:r>
              <w:t>)</w:t>
            </w:r>
          </w:p>
        </w:tc>
      </w:tr>
      <w:tr w:rsidR="00625561" w14:paraId="1995B98A" w14:textId="77777777" w:rsidTr="00A92257">
        <w:trPr>
          <w:trHeight w:val="647"/>
          <w:trPrChange w:id="202" w:author="Author">
            <w:trPr>
              <w:trHeight w:val="647"/>
            </w:trPr>
          </w:trPrChange>
        </w:trPr>
        <w:tc>
          <w:tcPr>
            <w:tcW w:w="0" w:type="dxa"/>
            <w:tcBorders>
              <w:top w:val="single" w:sz="4" w:space="0" w:color="auto"/>
              <w:left w:val="single" w:sz="4" w:space="0" w:color="auto"/>
              <w:bottom w:val="single" w:sz="4" w:space="0" w:color="auto"/>
              <w:right w:val="single" w:sz="4" w:space="0" w:color="auto"/>
            </w:tcBorders>
            <w:tcPrChange w:id="203" w:author="Author">
              <w:tcPr>
                <w:tcW w:w="1098" w:type="dxa"/>
                <w:tcBorders>
                  <w:top w:val="single" w:sz="4" w:space="0" w:color="auto"/>
                  <w:left w:val="single" w:sz="4" w:space="0" w:color="auto"/>
                  <w:bottom w:val="single" w:sz="4" w:space="0" w:color="auto"/>
                  <w:right w:val="single" w:sz="4" w:space="0" w:color="auto"/>
                </w:tcBorders>
              </w:tcPr>
            </w:tcPrChange>
          </w:tcPr>
          <w:p w14:paraId="7C3D2487" w14:textId="77777777" w:rsidR="00625561" w:rsidRPr="00D31B28" w:rsidRDefault="00625561" w:rsidP="002B4054">
            <w:pPr>
              <w:pStyle w:val="ListParagraph"/>
              <w:numPr>
                <w:ilvl w:val="0"/>
                <w:numId w:val="30"/>
              </w:numPr>
            </w:pPr>
          </w:p>
        </w:tc>
        <w:tc>
          <w:tcPr>
            <w:tcW w:w="0" w:type="dxa"/>
            <w:tcBorders>
              <w:top w:val="single" w:sz="4" w:space="0" w:color="auto"/>
              <w:left w:val="single" w:sz="4" w:space="0" w:color="auto"/>
              <w:bottom w:val="single" w:sz="4" w:space="0" w:color="auto"/>
              <w:right w:val="single" w:sz="4" w:space="0" w:color="auto"/>
            </w:tcBorders>
            <w:tcPrChange w:id="204" w:author="Author">
              <w:tcPr>
                <w:tcW w:w="2362" w:type="dxa"/>
                <w:tcBorders>
                  <w:top w:val="single" w:sz="4" w:space="0" w:color="auto"/>
                  <w:left w:val="single" w:sz="4" w:space="0" w:color="auto"/>
                  <w:bottom w:val="single" w:sz="4" w:space="0" w:color="auto"/>
                  <w:right w:val="single" w:sz="4" w:space="0" w:color="auto"/>
                </w:tcBorders>
              </w:tcPr>
            </w:tcPrChange>
          </w:tcPr>
          <w:p w14:paraId="50AF4115" w14:textId="4C29803B" w:rsidR="00625561" w:rsidRDefault="00625561" w:rsidP="00625561">
            <w:r>
              <w:t>Provide Site Collection Admins access to source site</w:t>
            </w:r>
          </w:p>
        </w:tc>
        <w:tc>
          <w:tcPr>
            <w:tcW w:w="0" w:type="dxa"/>
            <w:tcBorders>
              <w:top w:val="single" w:sz="4" w:space="0" w:color="auto"/>
              <w:left w:val="single" w:sz="4" w:space="0" w:color="auto"/>
              <w:bottom w:val="single" w:sz="4" w:space="0" w:color="auto"/>
              <w:right w:val="single" w:sz="4" w:space="0" w:color="auto"/>
            </w:tcBorders>
            <w:tcPrChange w:id="205" w:author="Author">
              <w:tcPr>
                <w:tcW w:w="1892" w:type="dxa"/>
                <w:tcBorders>
                  <w:top w:val="single" w:sz="4" w:space="0" w:color="auto"/>
                  <w:left w:val="single" w:sz="4" w:space="0" w:color="auto"/>
                  <w:bottom w:val="single" w:sz="4" w:space="0" w:color="auto"/>
                  <w:right w:val="single" w:sz="4" w:space="0" w:color="auto"/>
                </w:tcBorders>
              </w:tcPr>
            </w:tcPrChange>
          </w:tcPr>
          <w:p w14:paraId="6E60AE26" w14:textId="3C2341D9" w:rsidR="00625561" w:rsidRDefault="00625561" w:rsidP="00625561">
            <w:r>
              <w:t>Manulife</w:t>
            </w:r>
          </w:p>
        </w:tc>
        <w:tc>
          <w:tcPr>
            <w:tcW w:w="0" w:type="dxa"/>
            <w:tcBorders>
              <w:top w:val="single" w:sz="4" w:space="0" w:color="auto"/>
              <w:left w:val="single" w:sz="4" w:space="0" w:color="auto"/>
              <w:bottom w:val="single" w:sz="4" w:space="0" w:color="auto"/>
              <w:right w:val="single" w:sz="4" w:space="0" w:color="auto"/>
            </w:tcBorders>
            <w:tcPrChange w:id="206" w:author="Author">
              <w:tcPr>
                <w:tcW w:w="2294" w:type="dxa"/>
                <w:tcBorders>
                  <w:top w:val="single" w:sz="4" w:space="0" w:color="auto"/>
                  <w:left w:val="single" w:sz="4" w:space="0" w:color="auto"/>
                  <w:bottom w:val="single" w:sz="4" w:space="0" w:color="auto"/>
                  <w:right w:val="single" w:sz="4" w:space="0" w:color="auto"/>
                </w:tcBorders>
              </w:tcPr>
            </w:tcPrChange>
          </w:tcPr>
          <w:p w14:paraId="0E05DAC0" w14:textId="006A811D" w:rsidR="00625561" w:rsidRPr="00741047" w:rsidRDefault="00625561" w:rsidP="00625561">
            <w:r w:rsidRPr="00741047">
              <w:t>Complete by </w:t>
            </w:r>
            <w:r>
              <w:t>Saturday</w:t>
            </w:r>
            <w:r w:rsidRPr="00741047">
              <w:t xml:space="preserve"> </w:t>
            </w:r>
            <w:r>
              <w:t>3</w:t>
            </w:r>
            <w:r w:rsidRPr="00741047">
              <w:t xml:space="preserve">:30 </w:t>
            </w:r>
            <w:r>
              <w:t>A</w:t>
            </w:r>
            <w:r w:rsidRPr="00741047">
              <w:t>M IST</w:t>
            </w:r>
            <w:r>
              <w:t xml:space="preserve"> (T-17)</w:t>
            </w:r>
          </w:p>
        </w:tc>
        <w:tc>
          <w:tcPr>
            <w:tcW w:w="0" w:type="dxa"/>
            <w:tcBorders>
              <w:top w:val="single" w:sz="4" w:space="0" w:color="auto"/>
              <w:left w:val="single" w:sz="4" w:space="0" w:color="auto"/>
              <w:bottom w:val="single" w:sz="4" w:space="0" w:color="auto"/>
              <w:right w:val="single" w:sz="4" w:space="0" w:color="auto"/>
            </w:tcBorders>
            <w:tcPrChange w:id="207" w:author="Author">
              <w:tcPr>
                <w:tcW w:w="2434" w:type="dxa"/>
                <w:tcBorders>
                  <w:top w:val="single" w:sz="4" w:space="0" w:color="auto"/>
                  <w:left w:val="single" w:sz="4" w:space="0" w:color="auto"/>
                  <w:bottom w:val="single" w:sz="4" w:space="0" w:color="auto"/>
                  <w:right w:val="single" w:sz="4" w:space="0" w:color="auto"/>
                </w:tcBorders>
              </w:tcPr>
            </w:tcPrChange>
          </w:tcPr>
          <w:p w14:paraId="11A59D71" w14:textId="10E7F587" w:rsidR="00625561" w:rsidRPr="00741047" w:rsidRDefault="00625561" w:rsidP="00625561">
            <w:r w:rsidRPr="00741047">
              <w:t>Complete by </w:t>
            </w:r>
            <w:r>
              <w:t>Friday</w:t>
            </w:r>
            <w:r w:rsidRPr="00741047">
              <w:t xml:space="preserve"> 5:00 PM </w:t>
            </w:r>
            <w:r>
              <w:t>EST (T-17)</w:t>
            </w:r>
          </w:p>
        </w:tc>
      </w:tr>
    </w:tbl>
    <w:p w14:paraId="21713C6E" w14:textId="77777777" w:rsidR="00812B6B" w:rsidRDefault="00812B6B" w:rsidP="00E02EAF"/>
    <w:p w14:paraId="318E5452" w14:textId="63436E86" w:rsidR="009971D2" w:rsidRPr="00A92257" w:rsidRDefault="009971D2" w:rsidP="00E02EAF">
      <w:pPr>
        <w:rPr>
          <w:b/>
        </w:rPr>
      </w:pPr>
      <w:r w:rsidRPr="00A92257">
        <w:rPr>
          <w:b/>
          <w:highlight w:val="yellow"/>
        </w:rPr>
        <w:t>Please note:</w:t>
      </w:r>
    </w:p>
    <w:p w14:paraId="2CF40770" w14:textId="04CE73A4" w:rsidR="009971D2" w:rsidRDefault="009971D2" w:rsidP="002B4054">
      <w:pPr>
        <w:pStyle w:val="ListParagraph"/>
        <w:numPr>
          <w:ilvl w:val="0"/>
          <w:numId w:val="31"/>
        </w:numPr>
      </w:pPr>
      <w:r>
        <w:t xml:space="preserve">Wave planning should be done keeping in mind the capacity for In-Band and OOB content. Capacity for In-Band is 300 </w:t>
      </w:r>
      <w:r w:rsidRPr="00F10A25">
        <w:t>+</w:t>
      </w:r>
      <w:r w:rsidR="00F10A25">
        <w:t>/-</w:t>
      </w:r>
      <w:r>
        <w:t xml:space="preserve"> 50 GB and OOB is 150</w:t>
      </w:r>
      <w:r w:rsidR="00F10A25">
        <w:t xml:space="preserve"> </w:t>
      </w:r>
      <w:r w:rsidR="00F10A25" w:rsidRPr="00F10A25">
        <w:t>+</w:t>
      </w:r>
      <w:r w:rsidR="00F10A25">
        <w:t>/- 50</w:t>
      </w:r>
      <w:r>
        <w:t xml:space="preserve"> GB.</w:t>
      </w:r>
    </w:p>
    <w:p w14:paraId="2F1007EC" w14:textId="6A1CFF18" w:rsidR="009971D2" w:rsidRDefault="009971D2" w:rsidP="002B4054">
      <w:pPr>
        <w:pStyle w:val="ListParagraph"/>
        <w:numPr>
          <w:ilvl w:val="0"/>
          <w:numId w:val="31"/>
        </w:numPr>
      </w:pPr>
      <w:r>
        <w:t xml:space="preserve">If there is OOB content in Site collections which are planned to go in In-Band. Such OOB content should be planned in the same week’s OOB wave. It is </w:t>
      </w:r>
      <w:r w:rsidRPr="009971D2">
        <w:rPr>
          <w:u w:val="single"/>
        </w:rPr>
        <w:t>highly recommended</w:t>
      </w:r>
      <w:r>
        <w:t xml:space="preserve"> that OOB content should not be kept for future waves. </w:t>
      </w:r>
    </w:p>
    <w:p w14:paraId="26E4C329" w14:textId="7C410A11" w:rsidR="009971D2" w:rsidRDefault="009971D2" w:rsidP="002B4054">
      <w:pPr>
        <w:pStyle w:val="ListParagraph"/>
        <w:numPr>
          <w:ilvl w:val="0"/>
          <w:numId w:val="31"/>
        </w:numPr>
      </w:pPr>
      <w:r>
        <w:t>Migration team will make entire site source collection read-only at the end of In-Band which is before incremental. Due to this any lists/library planned for OOB</w:t>
      </w:r>
      <w:r w:rsidR="00E94A5C">
        <w:t xml:space="preserve"> in the same site collection</w:t>
      </w:r>
      <w:r>
        <w:t xml:space="preserve"> will also become read-only. Thus, if OOB lists/libraries are not migrated in the same week’s OOB wave, site owners will not have any place where they can add/update content for such lists.</w:t>
      </w:r>
    </w:p>
    <w:p w14:paraId="2EACB91D" w14:textId="15A8F7D7" w:rsidR="0075060E" w:rsidRDefault="0075060E" w:rsidP="002B4054">
      <w:pPr>
        <w:pStyle w:val="ListParagraph"/>
        <w:numPr>
          <w:ilvl w:val="0"/>
          <w:numId w:val="31"/>
        </w:numPr>
      </w:pPr>
      <w:r>
        <w:t>If it is found that OOB content for a wave is exceeding 150 GB re-planning may be required. Re-planning may include removal of some sites with large OOB content and adding some sites with less OOB content.</w:t>
      </w:r>
    </w:p>
    <w:p w14:paraId="5AE8E37E" w14:textId="584B26BF" w:rsidR="009B4CFB" w:rsidRDefault="0075060E" w:rsidP="002B4054">
      <w:pPr>
        <w:pStyle w:val="ListParagraph"/>
        <w:numPr>
          <w:ilvl w:val="0"/>
          <w:numId w:val="31"/>
        </w:numPr>
      </w:pPr>
      <w:r>
        <w:t>If it’s not possible to remove sites, then migration team will confirm if larger than 150 GB content can be taken for the given wave. The decision will be based on available machine and resource capacity for given OOB wave.</w:t>
      </w:r>
      <w:r w:rsidR="00144E91">
        <w:t xml:space="preserve"> </w:t>
      </w:r>
      <w:r w:rsidR="007959D6">
        <w:t xml:space="preserve"> </w:t>
      </w:r>
    </w:p>
    <w:p w14:paraId="561A474D" w14:textId="242A76ED" w:rsidR="00A00DB8" w:rsidRDefault="00A00DB8" w:rsidP="002B4054">
      <w:pPr>
        <w:pStyle w:val="ListParagraph"/>
        <w:numPr>
          <w:ilvl w:val="0"/>
          <w:numId w:val="31"/>
        </w:numPr>
      </w:pPr>
      <w:r>
        <w:t xml:space="preserve">Site plan </w:t>
      </w:r>
      <w:r w:rsidR="006C3A95">
        <w:t>must</w:t>
      </w:r>
      <w:r>
        <w:t xml:space="preserve"> be provided in the attached format.</w:t>
      </w:r>
    </w:p>
    <w:p w14:paraId="40F514B4" w14:textId="77777777" w:rsidR="00A00DB8" w:rsidRDefault="00A00DB8" w:rsidP="006C3A95">
      <w:pPr>
        <w:pStyle w:val="ListParagraph"/>
        <w:numPr>
          <w:ilvl w:val="0"/>
          <w:numId w:val="0"/>
        </w:numPr>
        <w:ind w:left="720"/>
      </w:pPr>
    </w:p>
    <w:p w14:paraId="577CE049" w14:textId="163D54D1" w:rsidR="00A00DB8" w:rsidRDefault="00A00DB8" w:rsidP="00A00DB8">
      <w:pPr>
        <w:pStyle w:val="ListParagraph"/>
        <w:numPr>
          <w:ilvl w:val="0"/>
          <w:numId w:val="0"/>
        </w:numPr>
        <w:ind w:left="720"/>
        <w:jc w:val="center"/>
      </w:pPr>
      <w:r>
        <w:object w:dxaOrig="1520" w:dyaOrig="985" w14:anchorId="403EAD25">
          <v:shape id="_x0000_i1025" type="#_x0000_t75" style="width:76.2pt;height:49.2pt" o:ole="">
            <v:imagedata r:id="rId49" o:title=""/>
          </v:shape>
          <o:OLEObject Type="Embed" ProgID="Excel.Sheet.12" ShapeID="_x0000_i1025" DrawAspect="Icon" ObjectID="_1577779866" r:id="rId50"/>
        </w:object>
      </w:r>
    </w:p>
    <w:p w14:paraId="49EB8714" w14:textId="313A4294" w:rsidR="006C2E80" w:rsidRDefault="006C2E80" w:rsidP="002B4054">
      <w:pPr>
        <w:pStyle w:val="ListParagraph"/>
        <w:numPr>
          <w:ilvl w:val="0"/>
          <w:numId w:val="31"/>
        </w:numPr>
      </w:pPr>
      <w:r>
        <w:t>To upload Content DBs please refer section</w:t>
      </w:r>
      <w:r w:rsidR="00531B47">
        <w:t xml:space="preserve"> </w:t>
      </w:r>
      <w:r w:rsidR="00531B47">
        <w:fldChar w:fldCharType="begin"/>
      </w:r>
      <w:r w:rsidR="00531B47">
        <w:instrText xml:space="preserve"> REF _Ref502838594 \r \h </w:instrText>
      </w:r>
      <w:r w:rsidR="00531B47">
        <w:fldChar w:fldCharType="separate"/>
      </w:r>
      <w:r w:rsidR="00DA54B8">
        <w:t>6.6</w:t>
      </w:r>
      <w:r w:rsidR="00531B47">
        <w:fldChar w:fldCharType="end"/>
      </w:r>
      <w:r w:rsidR="00531B47">
        <w:t xml:space="preserve"> </w:t>
      </w:r>
      <w:r w:rsidR="00531B47">
        <w:fldChar w:fldCharType="begin"/>
      </w:r>
      <w:r w:rsidR="00531B47">
        <w:instrText xml:space="preserve"> REF _Ref502838594 \h </w:instrText>
      </w:r>
      <w:r w:rsidR="00531B47">
        <w:fldChar w:fldCharType="separate"/>
      </w:r>
      <w:r w:rsidR="00DA54B8">
        <w:t>Content DB Upload</w:t>
      </w:r>
      <w:r w:rsidR="00531B47">
        <w:fldChar w:fldCharType="end"/>
      </w:r>
    </w:p>
    <w:p w14:paraId="492DE988" w14:textId="6E788298" w:rsidR="00142B83" w:rsidRDefault="0093216A" w:rsidP="00142B83">
      <w:pPr>
        <w:pStyle w:val="Heading3Numbered"/>
      </w:pPr>
      <w:bookmarkStart w:id="208" w:name="_Toc503954841"/>
      <w:bookmarkStart w:id="209" w:name="_Toc503954899"/>
      <w:bookmarkStart w:id="210" w:name="_Toc503957260"/>
      <w:r>
        <w:t xml:space="preserve">Week 2 - </w:t>
      </w:r>
      <w:del w:id="211" w:author="Author">
        <w:r w:rsidR="00142B83" w:rsidDel="009E15A4">
          <w:delText xml:space="preserve">Content </w:delText>
        </w:r>
        <w:r w:rsidR="006D68E1" w:rsidDel="009E15A4">
          <w:delText>DBs Validatio</w:delText>
        </w:r>
        <w:r w:rsidR="002B6478" w:rsidDel="009E15A4">
          <w:delText>n</w:delText>
        </w:r>
      </w:del>
      <w:ins w:id="212" w:author="Author">
        <w:r w:rsidR="009E15A4" w:rsidRPr="009E15A4">
          <w:t xml:space="preserve"> </w:t>
        </w:r>
        <w:r w:rsidR="009E15A4">
          <w:t>Pre -Prep 2</w:t>
        </w:r>
      </w:ins>
      <w:bookmarkEnd w:id="208"/>
      <w:bookmarkEnd w:id="209"/>
      <w:bookmarkEnd w:id="210"/>
    </w:p>
    <w:p w14:paraId="0164E904" w14:textId="49B8B65C" w:rsidR="00142B83" w:rsidRDefault="00042945" w:rsidP="00142B83">
      <w:r>
        <w:t>Once all the site collection</w:t>
      </w:r>
      <w:r w:rsidR="00EE51EC">
        <w:t>s</w:t>
      </w:r>
      <w:r>
        <w:t xml:space="preserve"> are finalized </w:t>
      </w:r>
      <w:r w:rsidR="00EE51EC">
        <w:t>and content DBs are uploaded Microsoft will download content DBs from Azure Blob Storage</w:t>
      </w:r>
      <w:r w:rsidR="001D1015">
        <w:t xml:space="preserve"> and restore those content DBs on SQL Server.</w:t>
      </w:r>
      <w:r w:rsidR="00EE51EC">
        <w:t xml:space="preserve"> </w:t>
      </w:r>
    </w:p>
    <w:p w14:paraId="11E0A3E3" w14:textId="002A3246" w:rsidR="00142B83" w:rsidRPr="00BA7F43" w:rsidRDefault="00142B83" w:rsidP="00142B83">
      <w:pPr>
        <w:rPr>
          <w:b/>
        </w:rPr>
      </w:pPr>
      <w:del w:id="213" w:author="Author">
        <w:r w:rsidRPr="00BA7F43" w:rsidDel="00A468CE">
          <w:rPr>
            <w:b/>
          </w:rPr>
          <w:delText>Content</w:delText>
        </w:r>
        <w:r w:rsidR="00A53807" w:rsidDel="00A468CE">
          <w:rPr>
            <w:b/>
          </w:rPr>
          <w:delText xml:space="preserve"> DB Validation and Restore</w:delText>
        </w:r>
        <w:r w:rsidRPr="00BA7F43" w:rsidDel="00A468CE">
          <w:rPr>
            <w:b/>
          </w:rPr>
          <w:delText>:</w:delText>
        </w:r>
      </w:del>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4"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16"/>
        <w:gridCol w:w="2629"/>
        <w:gridCol w:w="1789"/>
        <w:gridCol w:w="2373"/>
        <w:gridCol w:w="2373"/>
        <w:tblGridChange w:id="215">
          <w:tblGrid>
            <w:gridCol w:w="1197"/>
            <w:gridCol w:w="2270"/>
            <w:gridCol w:w="2196"/>
            <w:gridCol w:w="2194"/>
            <w:gridCol w:w="2223"/>
          </w:tblGrid>
        </w:tblGridChange>
      </w:tblGrid>
      <w:tr w:rsidR="00142B83" w:rsidRPr="009C7288" w14:paraId="162ADE1B"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216" w:author="Author">
              <w:tcPr>
                <w:tcW w:w="1197" w:type="dxa"/>
              </w:tcPr>
            </w:tcPrChange>
          </w:tcPr>
          <w:p w14:paraId="71FC0737" w14:textId="77777777" w:rsidR="00142B83" w:rsidRPr="00A92257" w:rsidRDefault="00142B83" w:rsidP="004410D4">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217" w:author="Author">
              <w:tcPr>
                <w:tcW w:w="2270" w:type="dxa"/>
              </w:tcPr>
            </w:tcPrChange>
          </w:tcPr>
          <w:p w14:paraId="6CADBB52" w14:textId="77777777" w:rsidR="00142B83" w:rsidRPr="00A92257" w:rsidRDefault="00142B83" w:rsidP="004410D4">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218" w:author="Author">
              <w:tcPr>
                <w:tcW w:w="2196" w:type="dxa"/>
              </w:tcPr>
            </w:tcPrChange>
          </w:tcPr>
          <w:p w14:paraId="5FF819D2" w14:textId="77777777" w:rsidR="00142B83" w:rsidRPr="00A92257" w:rsidRDefault="00142B83" w:rsidP="004410D4">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219" w:author="Author">
              <w:tcPr>
                <w:tcW w:w="2194" w:type="dxa"/>
              </w:tcPr>
            </w:tcPrChange>
          </w:tcPr>
          <w:p w14:paraId="4C036FD2" w14:textId="77777777" w:rsidR="00142B83" w:rsidRPr="00A92257" w:rsidRDefault="00142B83" w:rsidP="004410D4">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220" w:author="Author">
              <w:tcPr>
                <w:tcW w:w="2223" w:type="dxa"/>
              </w:tcPr>
            </w:tcPrChange>
          </w:tcPr>
          <w:p w14:paraId="3AE59FA9" w14:textId="77777777" w:rsidR="00142B83" w:rsidRPr="00A92257" w:rsidRDefault="00142B83" w:rsidP="004410D4">
            <w:pPr>
              <w:cnfStyle w:val="100000000000" w:firstRow="1" w:lastRow="0" w:firstColumn="0" w:lastColumn="0" w:oddVBand="0" w:evenVBand="0" w:oddHBand="0" w:evenHBand="0" w:firstRowFirstColumn="0" w:firstRowLastColumn="0" w:lastRowFirstColumn="0" w:lastRowLastColumn="0"/>
              <w:rPr>
                <w:b/>
              </w:rPr>
            </w:pPr>
            <w:r w:rsidRPr="00A92257">
              <w:rPr>
                <w:b/>
              </w:rPr>
              <w:t>TimeLine (EST)</w:t>
            </w:r>
          </w:p>
        </w:tc>
      </w:tr>
      <w:tr w:rsidR="00D115E2" w14:paraId="7EC398B9" w14:textId="77777777" w:rsidTr="00A92257">
        <w:trPr>
          <w:trHeight w:val="989"/>
          <w:trPrChange w:id="221" w:author="Author">
            <w:trPr>
              <w:trHeight w:val="989"/>
            </w:trPr>
          </w:trPrChange>
        </w:trPr>
        <w:tc>
          <w:tcPr>
            <w:tcW w:w="0" w:type="dxa"/>
            <w:tcBorders>
              <w:top w:val="single" w:sz="4" w:space="0" w:color="auto"/>
              <w:left w:val="single" w:sz="4" w:space="0" w:color="auto"/>
              <w:bottom w:val="single" w:sz="4" w:space="0" w:color="auto"/>
              <w:right w:val="single" w:sz="4" w:space="0" w:color="auto"/>
            </w:tcBorders>
            <w:tcPrChange w:id="222" w:author="Author">
              <w:tcPr>
                <w:tcW w:w="1197" w:type="dxa"/>
                <w:tcBorders>
                  <w:top w:val="single" w:sz="4" w:space="0" w:color="auto"/>
                  <w:left w:val="single" w:sz="4" w:space="0" w:color="auto"/>
                  <w:bottom w:val="single" w:sz="4" w:space="0" w:color="auto"/>
                  <w:right w:val="single" w:sz="4" w:space="0" w:color="auto"/>
                </w:tcBorders>
              </w:tcPr>
            </w:tcPrChange>
          </w:tcPr>
          <w:p w14:paraId="05975EC5" w14:textId="47779972" w:rsidR="00D115E2" w:rsidRPr="00A53807" w:rsidRDefault="00D115E2" w:rsidP="002B4054">
            <w:pPr>
              <w:pStyle w:val="ListParagraph"/>
              <w:numPr>
                <w:ilvl w:val="0"/>
                <w:numId w:val="32"/>
              </w:numPr>
            </w:pPr>
          </w:p>
        </w:tc>
        <w:tc>
          <w:tcPr>
            <w:tcW w:w="0" w:type="dxa"/>
            <w:tcBorders>
              <w:top w:val="single" w:sz="4" w:space="0" w:color="auto"/>
              <w:left w:val="single" w:sz="4" w:space="0" w:color="auto"/>
              <w:bottom w:val="single" w:sz="4" w:space="0" w:color="auto"/>
              <w:right w:val="single" w:sz="4" w:space="0" w:color="auto"/>
            </w:tcBorders>
            <w:tcPrChange w:id="223" w:author="Author">
              <w:tcPr>
                <w:tcW w:w="2270" w:type="dxa"/>
                <w:tcBorders>
                  <w:top w:val="single" w:sz="4" w:space="0" w:color="auto"/>
                  <w:left w:val="single" w:sz="4" w:space="0" w:color="auto"/>
                  <w:bottom w:val="single" w:sz="4" w:space="0" w:color="auto"/>
                  <w:right w:val="single" w:sz="4" w:space="0" w:color="auto"/>
                </w:tcBorders>
              </w:tcPr>
            </w:tcPrChange>
          </w:tcPr>
          <w:p w14:paraId="1B1B5E72" w14:textId="7128CDF7" w:rsidR="00D115E2" w:rsidRPr="0043051A" w:rsidRDefault="00D115E2" w:rsidP="00D115E2">
            <w:r>
              <w:t xml:space="preserve">Initiate internal </w:t>
            </w:r>
            <w:r w:rsidRPr="00E3183A">
              <w:rPr>
                <w:b/>
                <w:u w:val="single"/>
                <w:rPrChange w:id="224" w:author="Author">
                  <w:rPr/>
                </w:rPrChange>
              </w:rPr>
              <w:t>communication</w:t>
            </w:r>
            <w:r>
              <w:t xml:space="preserve"> with end users for the upcoming migration</w:t>
            </w:r>
          </w:p>
        </w:tc>
        <w:tc>
          <w:tcPr>
            <w:tcW w:w="0" w:type="dxa"/>
            <w:tcBorders>
              <w:top w:val="single" w:sz="4" w:space="0" w:color="auto"/>
              <w:left w:val="single" w:sz="4" w:space="0" w:color="auto"/>
              <w:bottom w:val="single" w:sz="4" w:space="0" w:color="auto"/>
              <w:right w:val="single" w:sz="4" w:space="0" w:color="auto"/>
            </w:tcBorders>
            <w:tcPrChange w:id="225" w:author="Author">
              <w:tcPr>
                <w:tcW w:w="2196" w:type="dxa"/>
                <w:tcBorders>
                  <w:top w:val="single" w:sz="4" w:space="0" w:color="auto"/>
                  <w:left w:val="single" w:sz="4" w:space="0" w:color="auto"/>
                  <w:bottom w:val="single" w:sz="4" w:space="0" w:color="auto"/>
                  <w:right w:val="single" w:sz="4" w:space="0" w:color="auto"/>
                </w:tcBorders>
              </w:tcPr>
            </w:tcPrChange>
          </w:tcPr>
          <w:p w14:paraId="0402FBB5" w14:textId="22107AF9" w:rsidR="00D115E2" w:rsidRPr="007101AF" w:rsidRDefault="00D115E2" w:rsidP="00D115E2">
            <w:pPr>
              <w:rPr>
                <w:b/>
                <w:rPrChange w:id="226" w:author="Author">
                  <w:rPr/>
                </w:rPrChange>
              </w:rPr>
            </w:pPr>
            <w:r w:rsidRPr="007101AF">
              <w:rPr>
                <w:b/>
                <w:rPrChange w:id="227" w:author="Author">
                  <w:rPr/>
                </w:rPrChange>
              </w:rPr>
              <w:t>Manulife</w:t>
            </w:r>
          </w:p>
        </w:tc>
        <w:tc>
          <w:tcPr>
            <w:tcW w:w="0" w:type="dxa"/>
            <w:tcBorders>
              <w:top w:val="single" w:sz="4" w:space="0" w:color="auto"/>
              <w:left w:val="single" w:sz="4" w:space="0" w:color="auto"/>
              <w:bottom w:val="single" w:sz="4" w:space="0" w:color="auto"/>
              <w:right w:val="single" w:sz="4" w:space="0" w:color="auto"/>
            </w:tcBorders>
            <w:tcPrChange w:id="228" w:author="Author">
              <w:tcPr>
                <w:tcW w:w="2194" w:type="dxa"/>
                <w:tcBorders>
                  <w:top w:val="single" w:sz="4" w:space="0" w:color="auto"/>
                  <w:left w:val="single" w:sz="4" w:space="0" w:color="auto"/>
                  <w:bottom w:val="single" w:sz="4" w:space="0" w:color="auto"/>
                  <w:right w:val="single" w:sz="4" w:space="0" w:color="auto"/>
                </w:tcBorders>
              </w:tcPr>
            </w:tcPrChange>
          </w:tcPr>
          <w:p w14:paraId="017EFC64" w14:textId="0CF66B34" w:rsidR="00D115E2" w:rsidRPr="00741047" w:rsidRDefault="00D115E2" w:rsidP="00D115E2">
            <w:r w:rsidRPr="00741047">
              <w:t>Complete by </w:t>
            </w:r>
            <w:r>
              <w:t>Tuesday</w:t>
            </w:r>
            <w:r w:rsidRPr="00741047">
              <w:t xml:space="preserve"> </w:t>
            </w:r>
            <w:r>
              <w:t>3</w:t>
            </w:r>
            <w:r w:rsidRPr="00741047">
              <w:t xml:space="preserve">:30 </w:t>
            </w:r>
            <w:r>
              <w:t>A</w:t>
            </w:r>
            <w:r w:rsidRPr="00741047">
              <w:t>M IST</w:t>
            </w:r>
            <w:r>
              <w:t xml:space="preserve"> (T-14)</w:t>
            </w:r>
          </w:p>
        </w:tc>
        <w:tc>
          <w:tcPr>
            <w:tcW w:w="0" w:type="dxa"/>
            <w:tcBorders>
              <w:top w:val="single" w:sz="4" w:space="0" w:color="auto"/>
              <w:left w:val="single" w:sz="4" w:space="0" w:color="auto"/>
              <w:bottom w:val="single" w:sz="4" w:space="0" w:color="auto"/>
              <w:right w:val="single" w:sz="4" w:space="0" w:color="auto"/>
            </w:tcBorders>
            <w:tcPrChange w:id="229" w:author="Author">
              <w:tcPr>
                <w:tcW w:w="2223" w:type="dxa"/>
                <w:tcBorders>
                  <w:top w:val="single" w:sz="4" w:space="0" w:color="auto"/>
                  <w:left w:val="single" w:sz="4" w:space="0" w:color="auto"/>
                  <w:bottom w:val="single" w:sz="4" w:space="0" w:color="auto"/>
                  <w:right w:val="single" w:sz="4" w:space="0" w:color="auto"/>
                </w:tcBorders>
              </w:tcPr>
            </w:tcPrChange>
          </w:tcPr>
          <w:p w14:paraId="7FA52D30" w14:textId="2FC9CA51" w:rsidR="00D115E2" w:rsidRPr="00741047" w:rsidRDefault="00D115E2" w:rsidP="00D115E2">
            <w:r w:rsidRPr="00741047">
              <w:t>Complete by </w:t>
            </w:r>
            <w:r>
              <w:t>Monday</w:t>
            </w:r>
            <w:r w:rsidRPr="00741047">
              <w:t xml:space="preserve"> 5:00 PM </w:t>
            </w:r>
            <w:r>
              <w:t>EST (T-14)</w:t>
            </w:r>
          </w:p>
        </w:tc>
      </w:tr>
      <w:tr w:rsidR="00D115E2" w14:paraId="0711DA94" w14:textId="77777777" w:rsidTr="00A92257">
        <w:trPr>
          <w:trHeight w:val="618"/>
          <w:trPrChange w:id="230" w:author="Author">
            <w:trPr>
              <w:trHeight w:val="618"/>
            </w:trPr>
          </w:trPrChange>
        </w:trPr>
        <w:tc>
          <w:tcPr>
            <w:tcW w:w="0" w:type="dxa"/>
            <w:tcBorders>
              <w:top w:val="single" w:sz="4" w:space="0" w:color="auto"/>
              <w:left w:val="single" w:sz="4" w:space="0" w:color="auto"/>
              <w:bottom w:val="single" w:sz="4" w:space="0" w:color="auto"/>
              <w:right w:val="single" w:sz="4" w:space="0" w:color="auto"/>
            </w:tcBorders>
            <w:tcPrChange w:id="231" w:author="Author">
              <w:tcPr>
                <w:tcW w:w="1197" w:type="dxa"/>
                <w:tcBorders>
                  <w:top w:val="single" w:sz="4" w:space="0" w:color="auto"/>
                  <w:left w:val="single" w:sz="4" w:space="0" w:color="auto"/>
                  <w:bottom w:val="single" w:sz="4" w:space="0" w:color="auto"/>
                  <w:right w:val="single" w:sz="4" w:space="0" w:color="auto"/>
                </w:tcBorders>
              </w:tcPr>
            </w:tcPrChange>
          </w:tcPr>
          <w:p w14:paraId="49C86688" w14:textId="4F41ECD8" w:rsidR="00D115E2" w:rsidRPr="00A53807" w:rsidRDefault="00D115E2" w:rsidP="002B4054">
            <w:pPr>
              <w:pStyle w:val="ListParagraph"/>
              <w:numPr>
                <w:ilvl w:val="0"/>
                <w:numId w:val="32"/>
              </w:numPr>
            </w:pPr>
          </w:p>
        </w:tc>
        <w:tc>
          <w:tcPr>
            <w:tcW w:w="0" w:type="dxa"/>
            <w:tcBorders>
              <w:top w:val="single" w:sz="4" w:space="0" w:color="auto"/>
              <w:left w:val="single" w:sz="4" w:space="0" w:color="auto"/>
              <w:bottom w:val="single" w:sz="4" w:space="0" w:color="auto"/>
              <w:right w:val="single" w:sz="4" w:space="0" w:color="auto"/>
            </w:tcBorders>
            <w:tcPrChange w:id="232" w:author="Author">
              <w:tcPr>
                <w:tcW w:w="2270" w:type="dxa"/>
                <w:tcBorders>
                  <w:top w:val="single" w:sz="4" w:space="0" w:color="auto"/>
                  <w:left w:val="single" w:sz="4" w:space="0" w:color="auto"/>
                  <w:bottom w:val="single" w:sz="4" w:space="0" w:color="auto"/>
                  <w:right w:val="single" w:sz="4" w:space="0" w:color="auto"/>
                </w:tcBorders>
              </w:tcPr>
            </w:tcPrChange>
          </w:tcPr>
          <w:p w14:paraId="3AFFE0CC" w14:textId="19C043C9" w:rsidR="00D115E2" w:rsidRDefault="00D115E2" w:rsidP="00D115E2">
            <w:r w:rsidRPr="00E3183A">
              <w:rPr>
                <w:b/>
                <w:u w:val="single"/>
                <w:rPrChange w:id="233" w:author="Author">
                  <w:rPr/>
                </w:rPrChange>
              </w:rPr>
              <w:t>Restore</w:t>
            </w:r>
            <w:r>
              <w:t xml:space="preserve"> Content Database in Azure Environment.</w:t>
            </w:r>
          </w:p>
          <w:p w14:paraId="7FF53DCC" w14:textId="77777777" w:rsidR="00D115E2" w:rsidRDefault="00D115E2" w:rsidP="00D115E2"/>
          <w:p w14:paraId="28125995" w14:textId="0C72343D" w:rsidR="00D115E2" w:rsidRDefault="00D115E2" w:rsidP="00D115E2">
            <w:r>
              <w:t>Validate that the sites are opening in the Metalogix and raise concerns if any to Manulife</w:t>
            </w:r>
          </w:p>
        </w:tc>
        <w:tc>
          <w:tcPr>
            <w:tcW w:w="0" w:type="dxa"/>
            <w:tcBorders>
              <w:top w:val="single" w:sz="4" w:space="0" w:color="auto"/>
              <w:left w:val="single" w:sz="4" w:space="0" w:color="auto"/>
              <w:bottom w:val="single" w:sz="4" w:space="0" w:color="auto"/>
              <w:right w:val="single" w:sz="4" w:space="0" w:color="auto"/>
            </w:tcBorders>
            <w:tcPrChange w:id="234" w:author="Author">
              <w:tcPr>
                <w:tcW w:w="2196" w:type="dxa"/>
                <w:tcBorders>
                  <w:top w:val="single" w:sz="4" w:space="0" w:color="auto"/>
                  <w:left w:val="single" w:sz="4" w:space="0" w:color="auto"/>
                  <w:bottom w:val="single" w:sz="4" w:space="0" w:color="auto"/>
                  <w:right w:val="single" w:sz="4" w:space="0" w:color="auto"/>
                </w:tcBorders>
              </w:tcPr>
            </w:tcPrChange>
          </w:tcPr>
          <w:p w14:paraId="63036B5D" w14:textId="5A2A3401" w:rsidR="00D115E2" w:rsidRPr="007101AF" w:rsidRDefault="00D115E2" w:rsidP="00D115E2">
            <w:pPr>
              <w:rPr>
                <w:b/>
                <w:rPrChange w:id="235" w:author="Author">
                  <w:rPr/>
                </w:rPrChange>
              </w:rPr>
            </w:pPr>
            <w:r w:rsidRPr="007101AF">
              <w:rPr>
                <w:b/>
                <w:rPrChange w:id="236" w:author="Author">
                  <w:rPr/>
                </w:rPrChange>
              </w:rPr>
              <w:t>Microsoft</w:t>
            </w:r>
            <w:r w:rsidR="006143CE" w:rsidRPr="007101AF">
              <w:rPr>
                <w:b/>
                <w:rPrChange w:id="237" w:author="Author">
                  <w:rPr/>
                </w:rPrChange>
              </w:rPr>
              <w:t xml:space="preserve"> Offshore</w:t>
            </w:r>
          </w:p>
        </w:tc>
        <w:tc>
          <w:tcPr>
            <w:tcW w:w="0" w:type="dxa"/>
            <w:tcBorders>
              <w:top w:val="single" w:sz="4" w:space="0" w:color="auto"/>
              <w:left w:val="single" w:sz="4" w:space="0" w:color="auto"/>
              <w:bottom w:val="single" w:sz="4" w:space="0" w:color="auto"/>
              <w:right w:val="single" w:sz="4" w:space="0" w:color="auto"/>
            </w:tcBorders>
            <w:tcPrChange w:id="238" w:author="Author">
              <w:tcPr>
                <w:tcW w:w="2194" w:type="dxa"/>
                <w:tcBorders>
                  <w:top w:val="single" w:sz="4" w:space="0" w:color="auto"/>
                  <w:left w:val="single" w:sz="4" w:space="0" w:color="auto"/>
                  <w:bottom w:val="single" w:sz="4" w:space="0" w:color="auto"/>
                  <w:right w:val="single" w:sz="4" w:space="0" w:color="auto"/>
                </w:tcBorders>
              </w:tcPr>
            </w:tcPrChange>
          </w:tcPr>
          <w:p w14:paraId="153ABE82" w14:textId="6234AB44" w:rsidR="00D115E2" w:rsidRDefault="00D115E2" w:rsidP="00D115E2">
            <w:r w:rsidRPr="00741047">
              <w:t>Complete by </w:t>
            </w:r>
            <w:r w:rsidR="006143CE">
              <w:t>Wednesday</w:t>
            </w:r>
            <w:r w:rsidRPr="00741047">
              <w:t xml:space="preserve"> </w:t>
            </w:r>
            <w:r w:rsidR="006143CE">
              <w:t>5:00</w:t>
            </w:r>
            <w:r w:rsidRPr="00741047">
              <w:t xml:space="preserve"> </w:t>
            </w:r>
            <w:r w:rsidR="006143CE">
              <w:t>P</w:t>
            </w:r>
            <w:r w:rsidRPr="00741047">
              <w:t>M IST</w:t>
            </w:r>
            <w:r>
              <w:t xml:space="preserve"> (T-1</w:t>
            </w:r>
            <w:r w:rsidR="006143CE">
              <w:t>2</w:t>
            </w:r>
            <w:r>
              <w:t>)</w:t>
            </w:r>
          </w:p>
        </w:tc>
        <w:tc>
          <w:tcPr>
            <w:tcW w:w="0" w:type="dxa"/>
            <w:tcBorders>
              <w:top w:val="single" w:sz="4" w:space="0" w:color="auto"/>
              <w:left w:val="single" w:sz="4" w:space="0" w:color="auto"/>
              <w:bottom w:val="single" w:sz="4" w:space="0" w:color="auto"/>
              <w:right w:val="single" w:sz="4" w:space="0" w:color="auto"/>
            </w:tcBorders>
            <w:tcPrChange w:id="239" w:author="Author">
              <w:tcPr>
                <w:tcW w:w="2223" w:type="dxa"/>
                <w:tcBorders>
                  <w:top w:val="single" w:sz="4" w:space="0" w:color="auto"/>
                  <w:left w:val="single" w:sz="4" w:space="0" w:color="auto"/>
                  <w:bottom w:val="single" w:sz="4" w:space="0" w:color="auto"/>
                  <w:right w:val="single" w:sz="4" w:space="0" w:color="auto"/>
                </w:tcBorders>
              </w:tcPr>
            </w:tcPrChange>
          </w:tcPr>
          <w:p w14:paraId="09AB2E0A" w14:textId="1F3B4AB1" w:rsidR="00D115E2" w:rsidRDefault="00D115E2" w:rsidP="00D115E2">
            <w:r w:rsidRPr="00741047">
              <w:t>Complete by </w:t>
            </w:r>
            <w:r w:rsidR="006143CE">
              <w:t>Wednesday 6:30 A</w:t>
            </w:r>
            <w:r w:rsidRPr="00741047">
              <w:t xml:space="preserve">M </w:t>
            </w:r>
            <w:r>
              <w:t>EST (T-1</w:t>
            </w:r>
            <w:r w:rsidR="009D66B1">
              <w:t>2</w:t>
            </w:r>
            <w:r>
              <w:t>)</w:t>
            </w:r>
          </w:p>
        </w:tc>
      </w:tr>
    </w:tbl>
    <w:p w14:paraId="1B3CC141" w14:textId="77777777" w:rsidR="00142B83" w:rsidRDefault="00142B83" w:rsidP="00142B83"/>
    <w:p w14:paraId="71F8BC9E" w14:textId="77777777" w:rsidR="000C7A21" w:rsidRDefault="000C7A21" w:rsidP="00821F61">
      <w:pPr>
        <w:pStyle w:val="Heading2Numbered"/>
      </w:pPr>
      <w:bookmarkStart w:id="240" w:name="_Toc503954842"/>
      <w:bookmarkStart w:id="241" w:name="_Toc503954900"/>
      <w:bookmarkStart w:id="242" w:name="_Toc503957261"/>
      <w:r>
        <w:t>Prepare</w:t>
      </w:r>
      <w:bookmarkEnd w:id="240"/>
      <w:bookmarkEnd w:id="241"/>
      <w:bookmarkEnd w:id="242"/>
    </w:p>
    <w:p w14:paraId="6E68FE18" w14:textId="53C3DCFA" w:rsidR="000C7A21" w:rsidRDefault="00C45C99" w:rsidP="000C7A21">
      <w:r>
        <w:t>This is the week 3</w:t>
      </w:r>
      <w:r w:rsidR="000C7A21">
        <w:t xml:space="preserve"> of migration. In this week, all preparation activities related to migration are </w:t>
      </w:r>
      <w:r w:rsidR="000C7A21" w:rsidRPr="00BA19DA">
        <w:t xml:space="preserve">covered. </w:t>
      </w:r>
      <w:r>
        <w:t xml:space="preserve">The site collections are created. </w:t>
      </w:r>
      <w:r w:rsidR="000C7A21" w:rsidRPr="00BA19DA">
        <w:t xml:space="preserve">The Structure </w:t>
      </w:r>
      <w:r w:rsidR="0008302A" w:rsidRPr="00BA19DA">
        <w:t xml:space="preserve">and Permission </w:t>
      </w:r>
      <w:r w:rsidR="000C7A21" w:rsidRPr="00BA19DA">
        <w:t xml:space="preserve">Jobs are </w:t>
      </w:r>
      <w:r w:rsidR="002D1450" w:rsidRPr="00BA19DA">
        <w:t>executed,</w:t>
      </w:r>
      <w:r w:rsidR="000C7A21" w:rsidRPr="00BA19DA">
        <w:t xml:space="preserve"> and issues related to structure are remediated. </w:t>
      </w:r>
      <w:r w:rsidR="009F5D0C" w:rsidRPr="00BA19DA">
        <w:t xml:space="preserve">In </w:t>
      </w:r>
      <w:r w:rsidR="00F015E7" w:rsidRPr="00BA19DA">
        <w:t>this week</w:t>
      </w:r>
      <w:r w:rsidR="000C7A21" w:rsidRPr="00BA19DA">
        <w:t xml:space="preserve"> </w:t>
      </w:r>
      <w:r w:rsidR="009F5D0C" w:rsidRPr="00BA19DA">
        <w:t>first communication from Migration Management App will be sent to Content Owners</w:t>
      </w:r>
      <w:r w:rsidR="00B841B2" w:rsidRPr="00BA19DA">
        <w:t xml:space="preserve"> </w:t>
      </w:r>
      <w:r w:rsidR="00EB68FB">
        <w:t xml:space="preserve">and Technical Owners </w:t>
      </w:r>
      <w:r w:rsidR="00B841B2" w:rsidRPr="00BA19DA">
        <w:t>informing</w:t>
      </w:r>
      <w:r w:rsidR="009F5D0C" w:rsidRPr="00BA19DA">
        <w:t xml:space="preserve"> </w:t>
      </w:r>
      <w:r w:rsidR="000C7A21" w:rsidRPr="00BA19DA">
        <w:t>about the migration schedule and UAT timelines.</w:t>
      </w:r>
    </w:p>
    <w:p w14:paraId="4CE8D2EF" w14:textId="58BAC2E9" w:rsidR="000C7A21" w:rsidDel="00474E5E" w:rsidRDefault="000C7A21" w:rsidP="000C7A21">
      <w:pPr>
        <w:rPr>
          <w:del w:id="243" w:author="Author"/>
        </w:rPr>
      </w:pPr>
      <w:r>
        <w:t>Following tables explain the Preparation week activities in detail.</w:t>
      </w:r>
    </w:p>
    <w:p w14:paraId="721AD263" w14:textId="7428C9F1" w:rsidR="00D46888" w:rsidDel="00474E5E" w:rsidRDefault="00D46888" w:rsidP="000C7A21">
      <w:pPr>
        <w:rPr>
          <w:del w:id="244" w:author="Author"/>
          <w:b/>
        </w:rPr>
      </w:pPr>
    </w:p>
    <w:p w14:paraId="40435752" w14:textId="77777777" w:rsidR="00D46888" w:rsidRPr="00A92257" w:rsidRDefault="00D46888" w:rsidP="000C7A21">
      <w:pPr>
        <w:rPr>
          <w:b/>
        </w:rPr>
      </w:pPr>
    </w:p>
    <w:p w14:paraId="1AF0EA2D" w14:textId="5B0999CC" w:rsidR="000C7A21" w:rsidRPr="00A92257" w:rsidRDefault="000C7A21" w:rsidP="000C7A21">
      <w:pPr>
        <w:rPr>
          <w:b/>
        </w:rPr>
      </w:pPr>
      <w:r w:rsidRPr="00A92257">
        <w:rPr>
          <w:b/>
        </w:rPr>
        <w:t>Week 2 Preparation (</w:t>
      </w:r>
      <w:r w:rsidR="00D7324E" w:rsidRPr="00A92257">
        <w:rPr>
          <w:b/>
        </w:rPr>
        <w:t>Manulife</w:t>
      </w:r>
      <w:r w:rsidRPr="00A92257">
        <w:rPr>
          <w:b/>
        </w:rPr>
        <w:t>):</w:t>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45"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087"/>
        <w:gridCol w:w="2036"/>
        <w:gridCol w:w="1872"/>
        <w:gridCol w:w="2815"/>
        <w:gridCol w:w="2270"/>
        <w:tblGridChange w:id="246">
          <w:tblGrid>
            <w:gridCol w:w="1087"/>
            <w:gridCol w:w="2036"/>
            <w:gridCol w:w="1872"/>
            <w:gridCol w:w="2815"/>
            <w:gridCol w:w="2270"/>
          </w:tblGrid>
        </w:tblGridChange>
      </w:tblGrid>
      <w:tr w:rsidR="000C7A21" w:rsidRPr="00BA19DA" w14:paraId="5920D718"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247" w:author="Author">
              <w:tcPr>
                <w:tcW w:w="0" w:type="dxa"/>
              </w:tcPr>
            </w:tcPrChange>
          </w:tcPr>
          <w:p w14:paraId="27548189"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248" w:author="Author">
              <w:tcPr>
                <w:tcW w:w="0" w:type="dxa"/>
              </w:tcPr>
            </w:tcPrChange>
          </w:tcPr>
          <w:p w14:paraId="6FFA3FA8"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249" w:author="Author">
              <w:tcPr>
                <w:tcW w:w="0" w:type="dxa"/>
              </w:tcPr>
            </w:tcPrChange>
          </w:tcPr>
          <w:p w14:paraId="6E68F688"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250" w:author="Author">
              <w:tcPr>
                <w:tcW w:w="0" w:type="dxa"/>
              </w:tcPr>
            </w:tcPrChange>
          </w:tcPr>
          <w:p w14:paraId="4BC6ABD4"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251" w:author="Author">
              <w:tcPr>
                <w:tcW w:w="0" w:type="dxa"/>
              </w:tcPr>
            </w:tcPrChange>
          </w:tcPr>
          <w:p w14:paraId="1FBAB790" w14:textId="164A1024"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w:t>
            </w:r>
            <w:r w:rsidR="000C3001" w:rsidRPr="00A92257">
              <w:rPr>
                <w:b/>
              </w:rPr>
              <w:t>EST</w:t>
            </w:r>
            <w:r w:rsidRPr="00A92257">
              <w:rPr>
                <w:b/>
              </w:rPr>
              <w:t>)</w:t>
            </w:r>
          </w:p>
        </w:tc>
      </w:tr>
      <w:tr w:rsidR="00DC7AB6" w:rsidRPr="00BA19DA" w14:paraId="246C9511" w14:textId="77777777" w:rsidTr="00A92257">
        <w:tc>
          <w:tcPr>
            <w:tcW w:w="0" w:type="dxa"/>
            <w:tcBorders>
              <w:top w:val="single" w:sz="4" w:space="0" w:color="auto"/>
              <w:left w:val="single" w:sz="4" w:space="0" w:color="auto"/>
              <w:bottom w:val="single" w:sz="4" w:space="0" w:color="auto"/>
              <w:right w:val="single" w:sz="4" w:space="0" w:color="auto"/>
            </w:tcBorders>
            <w:tcPrChange w:id="252" w:author="Author">
              <w:tcPr>
                <w:tcW w:w="0" w:type="dxa"/>
                <w:tcBorders>
                  <w:top w:val="single" w:sz="4" w:space="0" w:color="auto"/>
                  <w:left w:val="single" w:sz="4" w:space="0" w:color="auto"/>
                  <w:bottom w:val="single" w:sz="4" w:space="0" w:color="auto"/>
                  <w:right w:val="single" w:sz="4" w:space="0" w:color="auto"/>
                </w:tcBorders>
              </w:tcPr>
            </w:tcPrChange>
          </w:tcPr>
          <w:p w14:paraId="485BB7D8" w14:textId="64858468" w:rsidR="00DC7AB6" w:rsidRPr="00AE50B9" w:rsidRDefault="00DC7AB6" w:rsidP="002B4054">
            <w:pPr>
              <w:pStyle w:val="ListParagraph"/>
              <w:numPr>
                <w:ilvl w:val="0"/>
                <w:numId w:val="34"/>
              </w:numPr>
            </w:pPr>
          </w:p>
        </w:tc>
        <w:tc>
          <w:tcPr>
            <w:tcW w:w="0" w:type="dxa"/>
            <w:tcBorders>
              <w:top w:val="single" w:sz="4" w:space="0" w:color="auto"/>
              <w:left w:val="single" w:sz="4" w:space="0" w:color="auto"/>
              <w:bottom w:val="single" w:sz="4" w:space="0" w:color="auto"/>
              <w:right w:val="single" w:sz="4" w:space="0" w:color="auto"/>
            </w:tcBorders>
            <w:tcPrChange w:id="253" w:author="Author">
              <w:tcPr>
                <w:tcW w:w="0" w:type="dxa"/>
                <w:tcBorders>
                  <w:top w:val="single" w:sz="4" w:space="0" w:color="auto"/>
                  <w:left w:val="single" w:sz="4" w:space="0" w:color="auto"/>
                  <w:bottom w:val="single" w:sz="4" w:space="0" w:color="auto"/>
                  <w:right w:val="single" w:sz="4" w:space="0" w:color="auto"/>
                </w:tcBorders>
              </w:tcPr>
            </w:tcPrChange>
          </w:tcPr>
          <w:p w14:paraId="41B9DAF0" w14:textId="00DFB8CC" w:rsidR="00DC7AB6" w:rsidRPr="00BA19DA" w:rsidRDefault="00DC7AB6" w:rsidP="005F3F92">
            <w:r w:rsidRPr="00BA19DA">
              <w:t>Validate Banner #1 applied by Microsoft Team</w:t>
            </w:r>
          </w:p>
        </w:tc>
        <w:tc>
          <w:tcPr>
            <w:tcW w:w="0" w:type="dxa"/>
            <w:tcBorders>
              <w:top w:val="single" w:sz="4" w:space="0" w:color="auto"/>
              <w:left w:val="single" w:sz="4" w:space="0" w:color="auto"/>
              <w:bottom w:val="single" w:sz="4" w:space="0" w:color="auto"/>
              <w:right w:val="single" w:sz="4" w:space="0" w:color="auto"/>
            </w:tcBorders>
            <w:tcPrChange w:id="254" w:author="Author">
              <w:tcPr>
                <w:tcW w:w="0" w:type="dxa"/>
                <w:tcBorders>
                  <w:top w:val="single" w:sz="4" w:space="0" w:color="auto"/>
                  <w:left w:val="single" w:sz="4" w:space="0" w:color="auto"/>
                  <w:bottom w:val="single" w:sz="4" w:space="0" w:color="auto"/>
                  <w:right w:val="single" w:sz="4" w:space="0" w:color="auto"/>
                </w:tcBorders>
              </w:tcPr>
            </w:tcPrChange>
          </w:tcPr>
          <w:p w14:paraId="121103A1" w14:textId="26FA920D" w:rsidR="00DC7AB6" w:rsidRPr="00BA19DA" w:rsidRDefault="00D7324E" w:rsidP="005F3F92">
            <w:r>
              <w:t>Manulife</w:t>
            </w:r>
          </w:p>
        </w:tc>
        <w:tc>
          <w:tcPr>
            <w:tcW w:w="0" w:type="dxa"/>
            <w:tcBorders>
              <w:top w:val="single" w:sz="4" w:space="0" w:color="auto"/>
              <w:left w:val="single" w:sz="4" w:space="0" w:color="auto"/>
              <w:bottom w:val="single" w:sz="4" w:space="0" w:color="auto"/>
              <w:right w:val="single" w:sz="4" w:space="0" w:color="auto"/>
            </w:tcBorders>
            <w:tcPrChange w:id="255" w:author="Author">
              <w:tcPr>
                <w:tcW w:w="0" w:type="dxa"/>
                <w:tcBorders>
                  <w:top w:val="single" w:sz="4" w:space="0" w:color="auto"/>
                  <w:left w:val="single" w:sz="4" w:space="0" w:color="auto"/>
                  <w:bottom w:val="single" w:sz="4" w:space="0" w:color="auto"/>
                  <w:right w:val="single" w:sz="4" w:space="0" w:color="auto"/>
                </w:tcBorders>
              </w:tcPr>
            </w:tcPrChange>
          </w:tcPr>
          <w:p w14:paraId="7ECC354D" w14:textId="65744719" w:rsidR="004B792D" w:rsidRPr="00BA19DA" w:rsidRDefault="004B792D" w:rsidP="004B792D">
            <w:r w:rsidRPr="00EC11E5">
              <w:t xml:space="preserve">Complete by Wednesday </w:t>
            </w:r>
            <w:r w:rsidR="00D64EE0">
              <w:t>3</w:t>
            </w:r>
            <w:r w:rsidRPr="00EC11E5">
              <w:t>:30 AM IST</w:t>
            </w:r>
            <w:r w:rsidR="004924D2">
              <w:t xml:space="preserve"> (T-5)</w:t>
            </w:r>
          </w:p>
          <w:p w14:paraId="6D9033B5" w14:textId="77777777" w:rsidR="00DC7AB6" w:rsidRPr="00BA19DA" w:rsidRDefault="00DC7AB6" w:rsidP="005F3F92"/>
        </w:tc>
        <w:tc>
          <w:tcPr>
            <w:tcW w:w="0" w:type="dxa"/>
            <w:tcBorders>
              <w:top w:val="single" w:sz="4" w:space="0" w:color="auto"/>
              <w:left w:val="single" w:sz="4" w:space="0" w:color="auto"/>
              <w:bottom w:val="single" w:sz="4" w:space="0" w:color="auto"/>
              <w:right w:val="single" w:sz="4" w:space="0" w:color="auto"/>
            </w:tcBorders>
            <w:tcPrChange w:id="256" w:author="Author">
              <w:tcPr>
                <w:tcW w:w="0" w:type="dxa"/>
                <w:tcBorders>
                  <w:top w:val="single" w:sz="4" w:space="0" w:color="auto"/>
                  <w:left w:val="single" w:sz="4" w:space="0" w:color="auto"/>
                  <w:bottom w:val="single" w:sz="4" w:space="0" w:color="auto"/>
                  <w:right w:val="single" w:sz="4" w:space="0" w:color="auto"/>
                </w:tcBorders>
              </w:tcPr>
            </w:tcPrChange>
          </w:tcPr>
          <w:p w14:paraId="501C8DA1" w14:textId="3FAF91BD" w:rsidR="00DC7AB6" w:rsidRPr="00BA19DA" w:rsidRDefault="00DC7AB6" w:rsidP="005F3F92">
            <w:r w:rsidRPr="00EC11E5">
              <w:t xml:space="preserve">Complete by Tuesday 5:00 PM </w:t>
            </w:r>
            <w:r w:rsidR="0089109D" w:rsidRPr="009B2277">
              <w:t>E</w:t>
            </w:r>
            <w:r w:rsidR="004B792D" w:rsidRPr="000278EF">
              <w:t>ST</w:t>
            </w:r>
            <w:r w:rsidR="004924D2">
              <w:t xml:space="preserve"> (T-5)</w:t>
            </w:r>
          </w:p>
          <w:p w14:paraId="72724276" w14:textId="77777777" w:rsidR="00DC7AB6" w:rsidRPr="00BA19DA" w:rsidRDefault="00DC7AB6" w:rsidP="005F3F92"/>
        </w:tc>
      </w:tr>
      <w:tr w:rsidR="000C7A21" w:rsidRPr="00BA19DA" w14:paraId="1890F8C1" w14:textId="77777777" w:rsidTr="00A92257">
        <w:tc>
          <w:tcPr>
            <w:tcW w:w="0" w:type="dxa"/>
            <w:tcBorders>
              <w:top w:val="single" w:sz="4" w:space="0" w:color="auto"/>
              <w:left w:val="single" w:sz="4" w:space="0" w:color="auto"/>
              <w:bottom w:val="single" w:sz="4" w:space="0" w:color="auto"/>
              <w:right w:val="single" w:sz="4" w:space="0" w:color="auto"/>
            </w:tcBorders>
            <w:tcPrChange w:id="257" w:author="Author">
              <w:tcPr>
                <w:tcW w:w="0" w:type="dxa"/>
                <w:tcBorders>
                  <w:top w:val="single" w:sz="4" w:space="0" w:color="auto"/>
                  <w:left w:val="single" w:sz="4" w:space="0" w:color="auto"/>
                  <w:bottom w:val="single" w:sz="4" w:space="0" w:color="auto"/>
                  <w:right w:val="single" w:sz="4" w:space="0" w:color="auto"/>
                </w:tcBorders>
              </w:tcPr>
            </w:tcPrChange>
          </w:tcPr>
          <w:p w14:paraId="5BE88E02" w14:textId="53C509B5" w:rsidR="000C7A21" w:rsidRPr="00AE50B9" w:rsidRDefault="000C7A21" w:rsidP="002B4054">
            <w:pPr>
              <w:pStyle w:val="ListParagraph"/>
              <w:numPr>
                <w:ilvl w:val="0"/>
                <w:numId w:val="34"/>
              </w:numPr>
            </w:pPr>
          </w:p>
        </w:tc>
        <w:tc>
          <w:tcPr>
            <w:tcW w:w="0" w:type="dxa"/>
            <w:tcBorders>
              <w:top w:val="single" w:sz="4" w:space="0" w:color="auto"/>
              <w:left w:val="single" w:sz="4" w:space="0" w:color="auto"/>
              <w:bottom w:val="single" w:sz="4" w:space="0" w:color="auto"/>
              <w:right w:val="single" w:sz="4" w:space="0" w:color="auto"/>
            </w:tcBorders>
            <w:tcPrChange w:id="258" w:author="Author">
              <w:tcPr>
                <w:tcW w:w="0" w:type="dxa"/>
                <w:tcBorders>
                  <w:top w:val="single" w:sz="4" w:space="0" w:color="auto"/>
                  <w:left w:val="single" w:sz="4" w:space="0" w:color="auto"/>
                  <w:bottom w:val="single" w:sz="4" w:space="0" w:color="auto"/>
                  <w:right w:val="single" w:sz="4" w:space="0" w:color="auto"/>
                </w:tcBorders>
              </w:tcPr>
            </w:tcPrChange>
          </w:tcPr>
          <w:p w14:paraId="039CB7D9" w14:textId="6BA9B474" w:rsidR="000C7A21" w:rsidRPr="00BA19DA" w:rsidRDefault="00385199" w:rsidP="0008302A">
            <w:r w:rsidRPr="00BA19DA">
              <w:t xml:space="preserve">Validate Email #1 sent to </w:t>
            </w:r>
            <w:r w:rsidR="004B2018" w:rsidRPr="00BA19DA">
              <w:t>Site Owners for Start of Migration</w:t>
            </w:r>
          </w:p>
        </w:tc>
        <w:tc>
          <w:tcPr>
            <w:tcW w:w="0" w:type="dxa"/>
            <w:tcBorders>
              <w:top w:val="single" w:sz="4" w:space="0" w:color="auto"/>
              <w:left w:val="single" w:sz="4" w:space="0" w:color="auto"/>
              <w:bottom w:val="single" w:sz="4" w:space="0" w:color="auto"/>
              <w:right w:val="single" w:sz="4" w:space="0" w:color="auto"/>
            </w:tcBorders>
            <w:tcPrChange w:id="259" w:author="Author">
              <w:tcPr>
                <w:tcW w:w="0" w:type="dxa"/>
                <w:tcBorders>
                  <w:top w:val="single" w:sz="4" w:space="0" w:color="auto"/>
                  <w:left w:val="single" w:sz="4" w:space="0" w:color="auto"/>
                  <w:bottom w:val="single" w:sz="4" w:space="0" w:color="auto"/>
                  <w:right w:val="single" w:sz="4" w:space="0" w:color="auto"/>
                </w:tcBorders>
              </w:tcPr>
            </w:tcPrChange>
          </w:tcPr>
          <w:p w14:paraId="2E45C07F" w14:textId="239F9A0B" w:rsidR="000C7A21" w:rsidRPr="00BA19DA" w:rsidRDefault="00D7324E" w:rsidP="004167D0">
            <w:r>
              <w:t>Manulife</w:t>
            </w:r>
          </w:p>
        </w:tc>
        <w:tc>
          <w:tcPr>
            <w:tcW w:w="0" w:type="dxa"/>
            <w:tcBorders>
              <w:top w:val="single" w:sz="4" w:space="0" w:color="auto"/>
              <w:left w:val="single" w:sz="4" w:space="0" w:color="auto"/>
              <w:bottom w:val="single" w:sz="4" w:space="0" w:color="auto"/>
              <w:right w:val="single" w:sz="4" w:space="0" w:color="auto"/>
            </w:tcBorders>
            <w:tcPrChange w:id="260" w:author="Author">
              <w:tcPr>
                <w:tcW w:w="0" w:type="dxa"/>
                <w:tcBorders>
                  <w:top w:val="single" w:sz="4" w:space="0" w:color="auto"/>
                  <w:left w:val="single" w:sz="4" w:space="0" w:color="auto"/>
                  <w:bottom w:val="single" w:sz="4" w:space="0" w:color="auto"/>
                  <w:right w:val="single" w:sz="4" w:space="0" w:color="auto"/>
                </w:tcBorders>
              </w:tcPr>
            </w:tcPrChange>
          </w:tcPr>
          <w:p w14:paraId="6631CD6B" w14:textId="7E495AD3" w:rsidR="004B792D" w:rsidRPr="00BA19DA" w:rsidRDefault="004B792D" w:rsidP="004B792D">
            <w:r w:rsidRPr="00EC11E5">
              <w:t xml:space="preserve">Complete by Wednesday </w:t>
            </w:r>
            <w:r w:rsidR="00D64EE0">
              <w:t>3</w:t>
            </w:r>
            <w:r w:rsidRPr="00EC11E5">
              <w:t>:30 AM IST</w:t>
            </w:r>
            <w:r w:rsidR="004924D2">
              <w:t xml:space="preserve"> (T-5)</w:t>
            </w:r>
          </w:p>
          <w:p w14:paraId="434975A8" w14:textId="77777777" w:rsidR="000C7A21" w:rsidRPr="00BA19DA" w:rsidRDefault="000C7A21" w:rsidP="004167D0"/>
        </w:tc>
        <w:tc>
          <w:tcPr>
            <w:tcW w:w="0" w:type="dxa"/>
            <w:tcBorders>
              <w:top w:val="single" w:sz="4" w:space="0" w:color="auto"/>
              <w:left w:val="single" w:sz="4" w:space="0" w:color="auto"/>
              <w:bottom w:val="single" w:sz="4" w:space="0" w:color="auto"/>
              <w:right w:val="single" w:sz="4" w:space="0" w:color="auto"/>
            </w:tcBorders>
            <w:tcPrChange w:id="261" w:author="Author">
              <w:tcPr>
                <w:tcW w:w="0" w:type="dxa"/>
                <w:tcBorders>
                  <w:top w:val="single" w:sz="4" w:space="0" w:color="auto"/>
                  <w:left w:val="single" w:sz="4" w:space="0" w:color="auto"/>
                  <w:bottom w:val="single" w:sz="4" w:space="0" w:color="auto"/>
                  <w:right w:val="single" w:sz="4" w:space="0" w:color="auto"/>
                </w:tcBorders>
              </w:tcPr>
            </w:tcPrChange>
          </w:tcPr>
          <w:p w14:paraId="7A548C22" w14:textId="52D4091C" w:rsidR="000C7A21" w:rsidRPr="00BA19DA" w:rsidRDefault="000C7A21" w:rsidP="004167D0">
            <w:r w:rsidRPr="00EC11E5">
              <w:t xml:space="preserve">Complete by Tuesday 5:00 PM </w:t>
            </w:r>
            <w:r w:rsidR="004B792D" w:rsidRPr="009B2277">
              <w:t>EST</w:t>
            </w:r>
            <w:r w:rsidR="004924D2">
              <w:t xml:space="preserve"> (T-5)</w:t>
            </w:r>
          </w:p>
        </w:tc>
      </w:tr>
    </w:tbl>
    <w:p w14:paraId="42E0171E" w14:textId="77777777" w:rsidR="00D24E0F" w:rsidRDefault="00D24E0F" w:rsidP="000C7A21">
      <w:pPr>
        <w:rPr>
          <w:b/>
        </w:rPr>
      </w:pPr>
    </w:p>
    <w:p w14:paraId="0CA3B618" w14:textId="55373B05" w:rsidR="000C7A21" w:rsidRPr="00A92257" w:rsidRDefault="000C7A21" w:rsidP="000C7A21">
      <w:pPr>
        <w:rPr>
          <w:b/>
        </w:rPr>
      </w:pPr>
      <w:r w:rsidRPr="00A92257">
        <w:rPr>
          <w:b/>
        </w:rPr>
        <w:t>Week 2 Preparation (Microsoft):</w:t>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62"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071"/>
        <w:gridCol w:w="2562"/>
        <w:gridCol w:w="1965"/>
        <w:gridCol w:w="2241"/>
        <w:gridCol w:w="2241"/>
        <w:tblGridChange w:id="263">
          <w:tblGrid>
            <w:gridCol w:w="1072"/>
            <w:gridCol w:w="2564"/>
            <w:gridCol w:w="1966"/>
            <w:gridCol w:w="2239"/>
            <w:gridCol w:w="2239"/>
          </w:tblGrid>
        </w:tblGridChange>
      </w:tblGrid>
      <w:tr w:rsidR="000C7A21" w:rsidRPr="00BA19DA" w14:paraId="76615CFE"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264" w:author="Author">
              <w:tcPr>
                <w:tcW w:w="1072" w:type="dxa"/>
              </w:tcPr>
            </w:tcPrChange>
          </w:tcPr>
          <w:p w14:paraId="7F8D701C"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265" w:author="Author">
              <w:tcPr>
                <w:tcW w:w="2564" w:type="dxa"/>
              </w:tcPr>
            </w:tcPrChange>
          </w:tcPr>
          <w:p w14:paraId="7012E79E"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266" w:author="Author">
              <w:tcPr>
                <w:tcW w:w="1966" w:type="dxa"/>
              </w:tcPr>
            </w:tcPrChange>
          </w:tcPr>
          <w:p w14:paraId="204C8592"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267" w:author="Author">
              <w:tcPr>
                <w:tcW w:w="2239" w:type="dxa"/>
              </w:tcPr>
            </w:tcPrChange>
          </w:tcPr>
          <w:p w14:paraId="32ACFE8B"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268" w:author="Author">
              <w:tcPr>
                <w:tcW w:w="2239" w:type="dxa"/>
              </w:tcPr>
            </w:tcPrChange>
          </w:tcPr>
          <w:p w14:paraId="31ADDF6E" w14:textId="6881A9AD"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w:t>
            </w:r>
            <w:r w:rsidR="000C3001" w:rsidRPr="00A92257">
              <w:rPr>
                <w:b/>
              </w:rPr>
              <w:t>EST</w:t>
            </w:r>
            <w:r w:rsidRPr="00A92257">
              <w:rPr>
                <w:b/>
              </w:rPr>
              <w:t>)</w:t>
            </w:r>
          </w:p>
        </w:tc>
      </w:tr>
      <w:tr w:rsidR="00367EBF" w:rsidRPr="00BA19DA" w14:paraId="23A190A6" w14:textId="77777777" w:rsidTr="00A92257">
        <w:trPr>
          <w:trHeight w:val="551"/>
          <w:trPrChange w:id="269" w:author="Author">
            <w:trPr>
              <w:trHeight w:val="551"/>
            </w:trPr>
          </w:trPrChange>
        </w:trPr>
        <w:tc>
          <w:tcPr>
            <w:tcW w:w="0" w:type="dxa"/>
            <w:tcBorders>
              <w:top w:val="single" w:sz="4" w:space="0" w:color="auto"/>
              <w:left w:val="single" w:sz="4" w:space="0" w:color="auto"/>
              <w:bottom w:val="single" w:sz="4" w:space="0" w:color="auto"/>
              <w:right w:val="single" w:sz="4" w:space="0" w:color="auto"/>
            </w:tcBorders>
            <w:tcPrChange w:id="270" w:author="Author">
              <w:tcPr>
                <w:tcW w:w="1072" w:type="dxa"/>
                <w:tcBorders>
                  <w:top w:val="single" w:sz="4" w:space="0" w:color="auto"/>
                  <w:left w:val="single" w:sz="4" w:space="0" w:color="auto"/>
                  <w:bottom w:val="single" w:sz="4" w:space="0" w:color="auto"/>
                  <w:right w:val="single" w:sz="4" w:space="0" w:color="auto"/>
                </w:tcBorders>
              </w:tcPr>
            </w:tcPrChange>
          </w:tcPr>
          <w:p w14:paraId="5A674333" w14:textId="0183772C" w:rsidR="00367EBF" w:rsidRPr="00AE50B9" w:rsidRDefault="00367EBF" w:rsidP="002B4054">
            <w:pPr>
              <w:pStyle w:val="ListParagraph"/>
              <w:numPr>
                <w:ilvl w:val="0"/>
                <w:numId w:val="33"/>
              </w:numPr>
            </w:pPr>
          </w:p>
        </w:tc>
        <w:tc>
          <w:tcPr>
            <w:tcW w:w="0" w:type="dxa"/>
            <w:tcBorders>
              <w:top w:val="single" w:sz="4" w:space="0" w:color="auto"/>
              <w:left w:val="single" w:sz="4" w:space="0" w:color="auto"/>
              <w:bottom w:val="single" w:sz="4" w:space="0" w:color="auto"/>
              <w:right w:val="single" w:sz="4" w:space="0" w:color="auto"/>
            </w:tcBorders>
            <w:tcPrChange w:id="271" w:author="Author">
              <w:tcPr>
                <w:tcW w:w="2564" w:type="dxa"/>
                <w:tcBorders>
                  <w:top w:val="single" w:sz="4" w:space="0" w:color="auto"/>
                  <w:left w:val="single" w:sz="4" w:space="0" w:color="auto"/>
                  <w:bottom w:val="single" w:sz="4" w:space="0" w:color="auto"/>
                  <w:right w:val="single" w:sz="4" w:space="0" w:color="auto"/>
                </w:tcBorders>
              </w:tcPr>
            </w:tcPrChange>
          </w:tcPr>
          <w:p w14:paraId="06F18402" w14:textId="77777777" w:rsidR="00367EBF" w:rsidRPr="0043051A" w:rsidRDefault="00367EBF" w:rsidP="00367EBF">
            <w:r w:rsidRPr="0043051A">
              <w:t xml:space="preserve">Create Target Site </w:t>
            </w:r>
            <w:r>
              <w:t>Collection,</w:t>
            </w:r>
          </w:p>
          <w:p w14:paraId="4689EA7F" w14:textId="7A6201FC" w:rsidR="00367EBF" w:rsidRPr="00BA19DA" w:rsidRDefault="00367EBF" w:rsidP="00367EBF">
            <w:r w:rsidRPr="0043051A">
              <w:t>Feature Activation</w:t>
            </w:r>
          </w:p>
        </w:tc>
        <w:tc>
          <w:tcPr>
            <w:tcW w:w="0" w:type="dxa"/>
            <w:tcBorders>
              <w:top w:val="single" w:sz="4" w:space="0" w:color="auto"/>
              <w:left w:val="single" w:sz="4" w:space="0" w:color="auto"/>
              <w:bottom w:val="single" w:sz="4" w:space="0" w:color="auto"/>
              <w:right w:val="single" w:sz="4" w:space="0" w:color="auto"/>
            </w:tcBorders>
            <w:tcPrChange w:id="272" w:author="Author">
              <w:tcPr>
                <w:tcW w:w="1966" w:type="dxa"/>
                <w:tcBorders>
                  <w:top w:val="single" w:sz="4" w:space="0" w:color="auto"/>
                  <w:left w:val="single" w:sz="4" w:space="0" w:color="auto"/>
                  <w:bottom w:val="single" w:sz="4" w:space="0" w:color="auto"/>
                  <w:right w:val="single" w:sz="4" w:space="0" w:color="auto"/>
                </w:tcBorders>
              </w:tcPr>
            </w:tcPrChange>
          </w:tcPr>
          <w:p w14:paraId="33F5E45A" w14:textId="1CF328C5" w:rsidR="00367EBF" w:rsidRPr="00BA19DA" w:rsidRDefault="00367EBF" w:rsidP="00367EBF">
            <w:r>
              <w:t>Microsoft</w:t>
            </w:r>
          </w:p>
        </w:tc>
        <w:tc>
          <w:tcPr>
            <w:tcW w:w="0" w:type="dxa"/>
            <w:tcBorders>
              <w:top w:val="single" w:sz="4" w:space="0" w:color="auto"/>
              <w:left w:val="single" w:sz="4" w:space="0" w:color="auto"/>
              <w:bottom w:val="single" w:sz="4" w:space="0" w:color="auto"/>
              <w:right w:val="single" w:sz="4" w:space="0" w:color="auto"/>
            </w:tcBorders>
            <w:tcPrChange w:id="273" w:author="Author">
              <w:tcPr>
                <w:tcW w:w="2239" w:type="dxa"/>
                <w:tcBorders>
                  <w:top w:val="single" w:sz="4" w:space="0" w:color="auto"/>
                  <w:left w:val="single" w:sz="4" w:space="0" w:color="auto"/>
                  <w:bottom w:val="single" w:sz="4" w:space="0" w:color="auto"/>
                  <w:right w:val="single" w:sz="4" w:space="0" w:color="auto"/>
                </w:tcBorders>
              </w:tcPr>
            </w:tcPrChange>
          </w:tcPr>
          <w:p w14:paraId="376FC9BC" w14:textId="334A68DB" w:rsidR="00367EBF" w:rsidRPr="0043051A" w:rsidRDefault="00367EBF" w:rsidP="00367EBF">
            <w:r w:rsidRPr="00EC11E5">
              <w:t>Complete by </w:t>
            </w:r>
            <w:r w:rsidR="004B5C84">
              <w:t>Monday</w:t>
            </w:r>
            <w:r w:rsidRPr="00EC11E5">
              <w:t xml:space="preserve"> 5:</w:t>
            </w:r>
            <w:r w:rsidRPr="009B2277">
              <w:t>0</w:t>
            </w:r>
            <w:r w:rsidRPr="000278EF">
              <w:t>0 PM IST</w:t>
            </w:r>
            <w:r w:rsidR="00144326">
              <w:t xml:space="preserve"> (T-7)</w:t>
            </w:r>
          </w:p>
          <w:p w14:paraId="7B461ED8" w14:textId="569B05AA" w:rsidR="00367EBF" w:rsidRPr="00BA19DA" w:rsidRDefault="00367EBF" w:rsidP="00367EBF">
            <w:r w:rsidRPr="0043051A">
              <w:t xml:space="preserve"> </w:t>
            </w:r>
          </w:p>
        </w:tc>
        <w:tc>
          <w:tcPr>
            <w:tcW w:w="0" w:type="dxa"/>
            <w:tcBorders>
              <w:top w:val="single" w:sz="4" w:space="0" w:color="auto"/>
              <w:left w:val="single" w:sz="4" w:space="0" w:color="auto"/>
              <w:bottom w:val="single" w:sz="4" w:space="0" w:color="auto"/>
              <w:right w:val="single" w:sz="4" w:space="0" w:color="auto"/>
            </w:tcBorders>
            <w:tcPrChange w:id="274" w:author="Author">
              <w:tcPr>
                <w:tcW w:w="2239" w:type="dxa"/>
                <w:tcBorders>
                  <w:top w:val="single" w:sz="4" w:space="0" w:color="auto"/>
                  <w:left w:val="single" w:sz="4" w:space="0" w:color="auto"/>
                  <w:bottom w:val="single" w:sz="4" w:space="0" w:color="auto"/>
                  <w:right w:val="single" w:sz="4" w:space="0" w:color="auto"/>
                </w:tcBorders>
              </w:tcPr>
            </w:tcPrChange>
          </w:tcPr>
          <w:p w14:paraId="4C1A2F9E" w14:textId="6E4E84EB" w:rsidR="00367EBF" w:rsidRPr="00BA19DA" w:rsidRDefault="00367EBF" w:rsidP="00367EBF">
            <w:r w:rsidRPr="00EC11E5">
              <w:t>Complete by </w:t>
            </w:r>
            <w:r w:rsidR="004B5C84">
              <w:t>Monday</w:t>
            </w:r>
            <w:r w:rsidRPr="00EC11E5">
              <w:t xml:space="preserve"> </w:t>
            </w:r>
            <w:r>
              <w:t>6</w:t>
            </w:r>
            <w:r w:rsidRPr="00EC11E5">
              <w:t>:</w:t>
            </w:r>
            <w:r w:rsidRPr="009B2277">
              <w:t>3</w:t>
            </w:r>
            <w:r w:rsidRPr="000278EF">
              <w:t xml:space="preserve">0 </w:t>
            </w:r>
            <w:r w:rsidRPr="0021794B">
              <w:t xml:space="preserve">AM </w:t>
            </w:r>
            <w:r w:rsidRPr="00CE493A">
              <w:t>EST</w:t>
            </w:r>
            <w:r w:rsidR="00144326">
              <w:t>(T-7)</w:t>
            </w:r>
            <w:r w:rsidRPr="0043051A">
              <w:t xml:space="preserve"> </w:t>
            </w:r>
          </w:p>
        </w:tc>
      </w:tr>
      <w:tr w:rsidR="00367EBF" w:rsidRPr="00BA19DA" w14:paraId="6B9B51CD" w14:textId="77777777" w:rsidTr="00A92257">
        <w:trPr>
          <w:trHeight w:val="551"/>
          <w:trPrChange w:id="275" w:author="Author">
            <w:trPr>
              <w:trHeight w:val="551"/>
            </w:trPr>
          </w:trPrChange>
        </w:trPr>
        <w:tc>
          <w:tcPr>
            <w:tcW w:w="0" w:type="dxa"/>
            <w:tcBorders>
              <w:top w:val="single" w:sz="4" w:space="0" w:color="auto"/>
              <w:left w:val="single" w:sz="4" w:space="0" w:color="auto"/>
              <w:bottom w:val="single" w:sz="4" w:space="0" w:color="auto"/>
              <w:right w:val="single" w:sz="4" w:space="0" w:color="auto"/>
            </w:tcBorders>
            <w:tcPrChange w:id="276" w:author="Author">
              <w:tcPr>
                <w:tcW w:w="1072" w:type="dxa"/>
                <w:tcBorders>
                  <w:top w:val="single" w:sz="4" w:space="0" w:color="auto"/>
                  <w:left w:val="single" w:sz="4" w:space="0" w:color="auto"/>
                  <w:bottom w:val="single" w:sz="4" w:space="0" w:color="auto"/>
                  <w:right w:val="single" w:sz="4" w:space="0" w:color="auto"/>
                </w:tcBorders>
              </w:tcPr>
            </w:tcPrChange>
          </w:tcPr>
          <w:p w14:paraId="722C1238" w14:textId="2E84A187" w:rsidR="00367EBF" w:rsidRPr="00AE50B9" w:rsidRDefault="00367EBF" w:rsidP="002B4054">
            <w:pPr>
              <w:pStyle w:val="ListParagraph"/>
              <w:numPr>
                <w:ilvl w:val="0"/>
                <w:numId w:val="33"/>
              </w:numPr>
            </w:pPr>
          </w:p>
        </w:tc>
        <w:tc>
          <w:tcPr>
            <w:tcW w:w="0" w:type="dxa"/>
            <w:tcBorders>
              <w:top w:val="single" w:sz="4" w:space="0" w:color="auto"/>
              <w:left w:val="single" w:sz="4" w:space="0" w:color="auto"/>
              <w:bottom w:val="single" w:sz="4" w:space="0" w:color="auto"/>
              <w:right w:val="single" w:sz="4" w:space="0" w:color="auto"/>
            </w:tcBorders>
            <w:tcPrChange w:id="277" w:author="Author">
              <w:tcPr>
                <w:tcW w:w="2564" w:type="dxa"/>
                <w:tcBorders>
                  <w:top w:val="single" w:sz="4" w:space="0" w:color="auto"/>
                  <w:left w:val="single" w:sz="4" w:space="0" w:color="auto"/>
                  <w:bottom w:val="single" w:sz="4" w:space="0" w:color="auto"/>
                  <w:right w:val="single" w:sz="4" w:space="0" w:color="auto"/>
                </w:tcBorders>
              </w:tcPr>
            </w:tcPrChange>
          </w:tcPr>
          <w:p w14:paraId="1FC3DCA4" w14:textId="74BDC3A0" w:rsidR="00367EBF" w:rsidRPr="0043051A" w:rsidRDefault="00367EBF" w:rsidP="00367EBF">
            <w:r w:rsidRPr="00BA19DA">
              <w:t>Apply Banner #1 on site collection of current wave</w:t>
            </w:r>
          </w:p>
        </w:tc>
        <w:tc>
          <w:tcPr>
            <w:tcW w:w="0" w:type="dxa"/>
            <w:tcBorders>
              <w:top w:val="single" w:sz="4" w:space="0" w:color="auto"/>
              <w:left w:val="single" w:sz="4" w:space="0" w:color="auto"/>
              <w:bottom w:val="single" w:sz="4" w:space="0" w:color="auto"/>
              <w:right w:val="single" w:sz="4" w:space="0" w:color="auto"/>
            </w:tcBorders>
            <w:tcPrChange w:id="278" w:author="Author">
              <w:tcPr>
                <w:tcW w:w="1966" w:type="dxa"/>
                <w:tcBorders>
                  <w:top w:val="single" w:sz="4" w:space="0" w:color="auto"/>
                  <w:left w:val="single" w:sz="4" w:space="0" w:color="auto"/>
                  <w:bottom w:val="single" w:sz="4" w:space="0" w:color="auto"/>
                  <w:right w:val="single" w:sz="4" w:space="0" w:color="auto"/>
                </w:tcBorders>
              </w:tcPr>
            </w:tcPrChange>
          </w:tcPr>
          <w:p w14:paraId="37F44171" w14:textId="2F06CF88" w:rsidR="00367EBF" w:rsidRDefault="00367EBF" w:rsidP="00367EBF">
            <w:r w:rsidRPr="00BA19DA">
              <w:t>Microsoft</w:t>
            </w:r>
          </w:p>
        </w:tc>
        <w:tc>
          <w:tcPr>
            <w:tcW w:w="0" w:type="dxa"/>
            <w:tcBorders>
              <w:top w:val="single" w:sz="4" w:space="0" w:color="auto"/>
              <w:left w:val="single" w:sz="4" w:space="0" w:color="auto"/>
              <w:bottom w:val="single" w:sz="4" w:space="0" w:color="auto"/>
              <w:right w:val="single" w:sz="4" w:space="0" w:color="auto"/>
            </w:tcBorders>
            <w:tcPrChange w:id="279" w:author="Author">
              <w:tcPr>
                <w:tcW w:w="2239" w:type="dxa"/>
                <w:tcBorders>
                  <w:top w:val="single" w:sz="4" w:space="0" w:color="auto"/>
                  <w:left w:val="single" w:sz="4" w:space="0" w:color="auto"/>
                  <w:bottom w:val="single" w:sz="4" w:space="0" w:color="auto"/>
                  <w:right w:val="single" w:sz="4" w:space="0" w:color="auto"/>
                </w:tcBorders>
              </w:tcPr>
            </w:tcPrChange>
          </w:tcPr>
          <w:p w14:paraId="307F58EE" w14:textId="15727436" w:rsidR="00367EBF" w:rsidRPr="00EC11E5" w:rsidRDefault="00367EBF" w:rsidP="00367EBF">
            <w:r w:rsidRPr="00BA19DA">
              <w:t xml:space="preserve">Complete by Tuesday </w:t>
            </w:r>
            <w:r>
              <w:t>7</w:t>
            </w:r>
            <w:r w:rsidRPr="00BA19DA">
              <w:t>:30 PM IST</w:t>
            </w:r>
            <w:r w:rsidR="00144326">
              <w:t xml:space="preserve"> (T-6)</w:t>
            </w:r>
          </w:p>
        </w:tc>
        <w:tc>
          <w:tcPr>
            <w:tcW w:w="0" w:type="dxa"/>
            <w:tcBorders>
              <w:top w:val="single" w:sz="4" w:space="0" w:color="auto"/>
              <w:left w:val="single" w:sz="4" w:space="0" w:color="auto"/>
              <w:bottom w:val="single" w:sz="4" w:space="0" w:color="auto"/>
              <w:right w:val="single" w:sz="4" w:space="0" w:color="auto"/>
            </w:tcBorders>
            <w:tcPrChange w:id="280" w:author="Author">
              <w:tcPr>
                <w:tcW w:w="2239" w:type="dxa"/>
                <w:tcBorders>
                  <w:top w:val="single" w:sz="4" w:space="0" w:color="auto"/>
                  <w:left w:val="single" w:sz="4" w:space="0" w:color="auto"/>
                  <w:bottom w:val="single" w:sz="4" w:space="0" w:color="auto"/>
                  <w:right w:val="single" w:sz="4" w:space="0" w:color="auto"/>
                </w:tcBorders>
              </w:tcPr>
            </w:tcPrChange>
          </w:tcPr>
          <w:p w14:paraId="208363E0" w14:textId="77445E71" w:rsidR="00367EBF" w:rsidRPr="00EC11E5" w:rsidRDefault="00367EBF" w:rsidP="00367EBF">
            <w:r w:rsidRPr="00BA19DA">
              <w:t>Complete by Tuesday 9:00 AM EST</w:t>
            </w:r>
            <w:r w:rsidR="00144326">
              <w:t xml:space="preserve"> (T-6)</w:t>
            </w:r>
          </w:p>
        </w:tc>
      </w:tr>
      <w:tr w:rsidR="00367EBF" w:rsidRPr="00BA19DA" w14:paraId="311C1CEF" w14:textId="77777777" w:rsidTr="00A92257">
        <w:trPr>
          <w:trHeight w:val="629"/>
          <w:trPrChange w:id="281" w:author="Author">
            <w:trPr>
              <w:trHeight w:val="629"/>
            </w:trPr>
          </w:trPrChange>
        </w:trPr>
        <w:tc>
          <w:tcPr>
            <w:tcW w:w="0" w:type="dxa"/>
            <w:tcBorders>
              <w:top w:val="single" w:sz="4" w:space="0" w:color="auto"/>
              <w:left w:val="single" w:sz="4" w:space="0" w:color="auto"/>
              <w:bottom w:val="single" w:sz="4" w:space="0" w:color="auto"/>
              <w:right w:val="single" w:sz="4" w:space="0" w:color="auto"/>
            </w:tcBorders>
            <w:tcPrChange w:id="282" w:author="Author">
              <w:tcPr>
                <w:tcW w:w="1072" w:type="dxa"/>
                <w:tcBorders>
                  <w:top w:val="single" w:sz="4" w:space="0" w:color="auto"/>
                  <w:left w:val="single" w:sz="4" w:space="0" w:color="auto"/>
                  <w:bottom w:val="single" w:sz="4" w:space="0" w:color="auto"/>
                  <w:right w:val="single" w:sz="4" w:space="0" w:color="auto"/>
                </w:tcBorders>
              </w:tcPr>
            </w:tcPrChange>
          </w:tcPr>
          <w:p w14:paraId="66E52607" w14:textId="6275E5DD" w:rsidR="00367EBF" w:rsidRPr="00AE50B9" w:rsidRDefault="00367EBF" w:rsidP="002B4054">
            <w:pPr>
              <w:pStyle w:val="ListParagraph"/>
              <w:numPr>
                <w:ilvl w:val="0"/>
                <w:numId w:val="33"/>
              </w:numPr>
              <w:rPr>
                <w:b/>
              </w:rPr>
            </w:pPr>
          </w:p>
        </w:tc>
        <w:tc>
          <w:tcPr>
            <w:tcW w:w="0" w:type="dxa"/>
            <w:tcBorders>
              <w:top w:val="single" w:sz="4" w:space="0" w:color="auto"/>
              <w:left w:val="single" w:sz="4" w:space="0" w:color="auto"/>
              <w:bottom w:val="single" w:sz="4" w:space="0" w:color="auto"/>
              <w:right w:val="single" w:sz="4" w:space="0" w:color="auto"/>
            </w:tcBorders>
            <w:tcPrChange w:id="283" w:author="Author">
              <w:tcPr>
                <w:tcW w:w="2564" w:type="dxa"/>
                <w:tcBorders>
                  <w:top w:val="single" w:sz="4" w:space="0" w:color="auto"/>
                  <w:left w:val="single" w:sz="4" w:space="0" w:color="auto"/>
                  <w:bottom w:val="single" w:sz="4" w:space="0" w:color="auto"/>
                  <w:right w:val="single" w:sz="4" w:space="0" w:color="auto"/>
                </w:tcBorders>
              </w:tcPr>
            </w:tcPrChange>
          </w:tcPr>
          <w:p w14:paraId="6E911492" w14:textId="05F80056" w:rsidR="00367EBF" w:rsidRPr="00BA19DA" w:rsidRDefault="00367EBF" w:rsidP="00367EBF">
            <w:r w:rsidRPr="00EC11E5">
              <w:t>Initiate Email #1 from Migration Management App</w:t>
            </w:r>
          </w:p>
        </w:tc>
        <w:tc>
          <w:tcPr>
            <w:tcW w:w="0" w:type="dxa"/>
            <w:tcBorders>
              <w:top w:val="single" w:sz="4" w:space="0" w:color="auto"/>
              <w:left w:val="single" w:sz="4" w:space="0" w:color="auto"/>
              <w:bottom w:val="single" w:sz="4" w:space="0" w:color="auto"/>
              <w:right w:val="single" w:sz="4" w:space="0" w:color="auto"/>
            </w:tcBorders>
            <w:tcPrChange w:id="284" w:author="Author">
              <w:tcPr>
                <w:tcW w:w="1966" w:type="dxa"/>
                <w:tcBorders>
                  <w:top w:val="single" w:sz="4" w:space="0" w:color="auto"/>
                  <w:left w:val="single" w:sz="4" w:space="0" w:color="auto"/>
                  <w:bottom w:val="single" w:sz="4" w:space="0" w:color="auto"/>
                  <w:right w:val="single" w:sz="4" w:space="0" w:color="auto"/>
                </w:tcBorders>
              </w:tcPr>
            </w:tcPrChange>
          </w:tcPr>
          <w:p w14:paraId="4ECF22FE" w14:textId="77777777" w:rsidR="00367EBF" w:rsidRPr="00BA19DA" w:rsidRDefault="00367EBF" w:rsidP="00367EBF">
            <w:r w:rsidRPr="00BA19DA">
              <w:t>Microsoft</w:t>
            </w:r>
          </w:p>
        </w:tc>
        <w:tc>
          <w:tcPr>
            <w:tcW w:w="0" w:type="dxa"/>
            <w:tcBorders>
              <w:top w:val="single" w:sz="4" w:space="0" w:color="auto"/>
              <w:left w:val="single" w:sz="4" w:space="0" w:color="auto"/>
              <w:bottom w:val="single" w:sz="4" w:space="0" w:color="auto"/>
              <w:right w:val="single" w:sz="4" w:space="0" w:color="auto"/>
            </w:tcBorders>
            <w:tcPrChange w:id="285" w:author="Author">
              <w:tcPr>
                <w:tcW w:w="2239" w:type="dxa"/>
                <w:tcBorders>
                  <w:top w:val="single" w:sz="4" w:space="0" w:color="auto"/>
                  <w:left w:val="single" w:sz="4" w:space="0" w:color="auto"/>
                  <w:bottom w:val="single" w:sz="4" w:space="0" w:color="auto"/>
                  <w:right w:val="single" w:sz="4" w:space="0" w:color="auto"/>
                </w:tcBorders>
              </w:tcPr>
            </w:tcPrChange>
          </w:tcPr>
          <w:p w14:paraId="7B7E5CB0" w14:textId="5B976794" w:rsidR="00367EBF" w:rsidRPr="00BA19DA" w:rsidRDefault="00367EBF" w:rsidP="00367EBF">
            <w:r w:rsidRPr="00BA19DA">
              <w:t xml:space="preserve">Complete by Tuesday </w:t>
            </w:r>
            <w:r>
              <w:t>7</w:t>
            </w:r>
            <w:r w:rsidRPr="00BA19DA">
              <w:t>:30 PM IST</w:t>
            </w:r>
            <w:r w:rsidR="00CE4912">
              <w:t xml:space="preserve"> (T-6)</w:t>
            </w:r>
          </w:p>
        </w:tc>
        <w:tc>
          <w:tcPr>
            <w:tcW w:w="0" w:type="dxa"/>
            <w:tcBorders>
              <w:top w:val="single" w:sz="4" w:space="0" w:color="auto"/>
              <w:left w:val="single" w:sz="4" w:space="0" w:color="auto"/>
              <w:bottom w:val="single" w:sz="4" w:space="0" w:color="auto"/>
              <w:right w:val="single" w:sz="4" w:space="0" w:color="auto"/>
            </w:tcBorders>
            <w:tcPrChange w:id="286" w:author="Author">
              <w:tcPr>
                <w:tcW w:w="2239" w:type="dxa"/>
                <w:tcBorders>
                  <w:top w:val="single" w:sz="4" w:space="0" w:color="auto"/>
                  <w:left w:val="single" w:sz="4" w:space="0" w:color="auto"/>
                  <w:bottom w:val="single" w:sz="4" w:space="0" w:color="auto"/>
                  <w:right w:val="single" w:sz="4" w:space="0" w:color="auto"/>
                </w:tcBorders>
              </w:tcPr>
            </w:tcPrChange>
          </w:tcPr>
          <w:p w14:paraId="39B6B3CA" w14:textId="4977DC3A" w:rsidR="00367EBF" w:rsidRPr="00BA19DA" w:rsidRDefault="00367EBF" w:rsidP="00367EBF">
            <w:r w:rsidRPr="00BA19DA">
              <w:t>Complete by Tuesday 9:00 AM EST</w:t>
            </w:r>
            <w:r w:rsidR="00CE4912">
              <w:t xml:space="preserve"> (T-6)</w:t>
            </w:r>
          </w:p>
        </w:tc>
      </w:tr>
      <w:tr w:rsidR="00367EBF" w14:paraId="46237D3E" w14:textId="77777777" w:rsidTr="00A92257">
        <w:trPr>
          <w:trHeight w:val="1293"/>
          <w:trPrChange w:id="287" w:author="Author">
            <w:trPr>
              <w:trHeight w:val="1293"/>
            </w:trPr>
          </w:trPrChange>
        </w:trPr>
        <w:tc>
          <w:tcPr>
            <w:tcW w:w="0" w:type="dxa"/>
            <w:tcBorders>
              <w:top w:val="single" w:sz="4" w:space="0" w:color="auto"/>
              <w:left w:val="single" w:sz="4" w:space="0" w:color="auto"/>
              <w:bottom w:val="single" w:sz="4" w:space="0" w:color="auto"/>
              <w:right w:val="single" w:sz="4" w:space="0" w:color="auto"/>
            </w:tcBorders>
            <w:tcPrChange w:id="288" w:author="Author">
              <w:tcPr>
                <w:tcW w:w="1072" w:type="dxa"/>
                <w:tcBorders>
                  <w:top w:val="single" w:sz="4" w:space="0" w:color="auto"/>
                  <w:left w:val="single" w:sz="4" w:space="0" w:color="auto"/>
                  <w:bottom w:val="single" w:sz="4" w:space="0" w:color="auto"/>
                  <w:right w:val="single" w:sz="4" w:space="0" w:color="auto"/>
                </w:tcBorders>
              </w:tcPr>
            </w:tcPrChange>
          </w:tcPr>
          <w:p w14:paraId="10397AE8" w14:textId="1E048AEB" w:rsidR="00367EBF" w:rsidRPr="00AE50B9" w:rsidRDefault="00367EBF" w:rsidP="002B4054">
            <w:pPr>
              <w:pStyle w:val="ListParagraph"/>
              <w:numPr>
                <w:ilvl w:val="0"/>
                <w:numId w:val="33"/>
              </w:numPr>
            </w:pPr>
          </w:p>
        </w:tc>
        <w:tc>
          <w:tcPr>
            <w:tcW w:w="0" w:type="dxa"/>
            <w:tcBorders>
              <w:top w:val="single" w:sz="4" w:space="0" w:color="auto"/>
              <w:left w:val="single" w:sz="4" w:space="0" w:color="auto"/>
              <w:bottom w:val="single" w:sz="4" w:space="0" w:color="auto"/>
              <w:right w:val="single" w:sz="4" w:space="0" w:color="auto"/>
            </w:tcBorders>
            <w:tcPrChange w:id="289" w:author="Author">
              <w:tcPr>
                <w:tcW w:w="2564" w:type="dxa"/>
                <w:tcBorders>
                  <w:top w:val="single" w:sz="4" w:space="0" w:color="auto"/>
                  <w:left w:val="single" w:sz="4" w:space="0" w:color="auto"/>
                  <w:bottom w:val="single" w:sz="4" w:space="0" w:color="auto"/>
                  <w:right w:val="single" w:sz="4" w:space="0" w:color="auto"/>
                </w:tcBorders>
              </w:tcPr>
            </w:tcPrChange>
          </w:tcPr>
          <w:p w14:paraId="082CC8DD" w14:textId="77777777" w:rsidR="00367EBF" w:rsidRPr="00C865F7" w:rsidRDefault="00367EBF" w:rsidP="00367EBF">
            <w:r w:rsidRPr="003814A5">
              <w:t>Structure and Permission Migration</w:t>
            </w:r>
          </w:p>
          <w:p w14:paraId="39226AB3" w14:textId="77777777" w:rsidR="00367EBF" w:rsidRPr="00BA19DA" w:rsidRDefault="00367EBF" w:rsidP="00367EBF">
            <w:r w:rsidRPr="00BA19DA">
              <w:t>Create Jobs</w:t>
            </w:r>
          </w:p>
          <w:p w14:paraId="78643981" w14:textId="77777777" w:rsidR="00367EBF" w:rsidRPr="00BA19DA" w:rsidRDefault="00367EBF" w:rsidP="00367EBF">
            <w:r w:rsidRPr="00BA19DA">
              <w:t>Execute Jobs</w:t>
            </w:r>
          </w:p>
          <w:p w14:paraId="37FEF9F5" w14:textId="77777777" w:rsidR="00367EBF" w:rsidRPr="00BA19DA" w:rsidRDefault="00367EBF" w:rsidP="00367EBF">
            <w:r w:rsidRPr="00BA19DA">
              <w:t>Validation &amp; Fix</w:t>
            </w:r>
          </w:p>
        </w:tc>
        <w:tc>
          <w:tcPr>
            <w:tcW w:w="0" w:type="dxa"/>
            <w:tcBorders>
              <w:top w:val="single" w:sz="4" w:space="0" w:color="auto"/>
              <w:left w:val="single" w:sz="4" w:space="0" w:color="auto"/>
              <w:bottom w:val="single" w:sz="4" w:space="0" w:color="auto"/>
              <w:right w:val="single" w:sz="4" w:space="0" w:color="auto"/>
            </w:tcBorders>
            <w:tcPrChange w:id="290" w:author="Author">
              <w:tcPr>
                <w:tcW w:w="1966" w:type="dxa"/>
                <w:tcBorders>
                  <w:top w:val="single" w:sz="4" w:space="0" w:color="auto"/>
                  <w:left w:val="single" w:sz="4" w:space="0" w:color="auto"/>
                  <w:bottom w:val="single" w:sz="4" w:space="0" w:color="auto"/>
                  <w:right w:val="single" w:sz="4" w:space="0" w:color="auto"/>
                </w:tcBorders>
              </w:tcPr>
            </w:tcPrChange>
          </w:tcPr>
          <w:p w14:paraId="4BC7FBA7" w14:textId="77777777" w:rsidR="00367EBF" w:rsidRPr="00BA19DA" w:rsidRDefault="00367EBF" w:rsidP="00367EBF">
            <w:r w:rsidRPr="00BA19DA">
              <w:t>Microsoft</w:t>
            </w:r>
          </w:p>
        </w:tc>
        <w:tc>
          <w:tcPr>
            <w:tcW w:w="0" w:type="dxa"/>
            <w:tcBorders>
              <w:top w:val="single" w:sz="4" w:space="0" w:color="auto"/>
              <w:left w:val="single" w:sz="4" w:space="0" w:color="auto"/>
              <w:bottom w:val="single" w:sz="4" w:space="0" w:color="auto"/>
              <w:right w:val="single" w:sz="4" w:space="0" w:color="auto"/>
            </w:tcBorders>
            <w:tcPrChange w:id="291" w:author="Author">
              <w:tcPr>
                <w:tcW w:w="2239" w:type="dxa"/>
                <w:tcBorders>
                  <w:top w:val="single" w:sz="4" w:space="0" w:color="auto"/>
                  <w:left w:val="single" w:sz="4" w:space="0" w:color="auto"/>
                  <w:bottom w:val="single" w:sz="4" w:space="0" w:color="auto"/>
                  <w:right w:val="single" w:sz="4" w:space="0" w:color="auto"/>
                </w:tcBorders>
              </w:tcPr>
            </w:tcPrChange>
          </w:tcPr>
          <w:p w14:paraId="520E12BA" w14:textId="66DBE3E0" w:rsidR="00367EBF" w:rsidRPr="00BA19DA" w:rsidRDefault="00367EBF" w:rsidP="00367EBF">
            <w:r w:rsidRPr="00BA19DA">
              <w:t xml:space="preserve">Complete by Friday </w:t>
            </w:r>
            <w:r>
              <w:t>6</w:t>
            </w:r>
            <w:r w:rsidRPr="00BA19DA">
              <w:t>:00 PM IST</w:t>
            </w:r>
            <w:r w:rsidR="00CE4912">
              <w:t xml:space="preserve"> (T-3)</w:t>
            </w:r>
          </w:p>
        </w:tc>
        <w:tc>
          <w:tcPr>
            <w:tcW w:w="0" w:type="dxa"/>
            <w:tcBorders>
              <w:top w:val="single" w:sz="4" w:space="0" w:color="auto"/>
              <w:left w:val="single" w:sz="4" w:space="0" w:color="auto"/>
              <w:bottom w:val="single" w:sz="4" w:space="0" w:color="auto"/>
              <w:right w:val="single" w:sz="4" w:space="0" w:color="auto"/>
            </w:tcBorders>
            <w:tcPrChange w:id="292" w:author="Author">
              <w:tcPr>
                <w:tcW w:w="2239" w:type="dxa"/>
                <w:tcBorders>
                  <w:top w:val="single" w:sz="4" w:space="0" w:color="auto"/>
                  <w:left w:val="single" w:sz="4" w:space="0" w:color="auto"/>
                  <w:bottom w:val="single" w:sz="4" w:space="0" w:color="auto"/>
                  <w:right w:val="single" w:sz="4" w:space="0" w:color="auto"/>
                </w:tcBorders>
              </w:tcPr>
            </w:tcPrChange>
          </w:tcPr>
          <w:p w14:paraId="00F15A57" w14:textId="3CDF20D4" w:rsidR="00367EBF" w:rsidRPr="00BA19DA" w:rsidRDefault="00367EBF" w:rsidP="00367EBF">
            <w:r w:rsidRPr="00BA19DA">
              <w:t>Complete by Friday 7:30 AM EST</w:t>
            </w:r>
            <w:r w:rsidR="00CE4912">
              <w:t xml:space="preserve"> (T-3)</w:t>
            </w:r>
          </w:p>
        </w:tc>
      </w:tr>
    </w:tbl>
    <w:p w14:paraId="5A8891DC" w14:textId="77777777" w:rsidR="000C7A21" w:rsidRPr="009025B5" w:rsidRDefault="000C7A21" w:rsidP="000C7A21"/>
    <w:p w14:paraId="44507E29" w14:textId="77777777" w:rsidR="000C7A21" w:rsidRDefault="000C7A21" w:rsidP="00821F61">
      <w:pPr>
        <w:pStyle w:val="Heading2Numbered"/>
      </w:pPr>
      <w:bookmarkStart w:id="293" w:name="_Toc503954843"/>
      <w:bookmarkStart w:id="294" w:name="_Toc503954901"/>
      <w:bookmarkStart w:id="295" w:name="_Toc503957262"/>
      <w:r>
        <w:t>Migration</w:t>
      </w:r>
      <w:bookmarkEnd w:id="293"/>
      <w:bookmarkEnd w:id="294"/>
      <w:bookmarkEnd w:id="295"/>
    </w:p>
    <w:p w14:paraId="5F04D18B" w14:textId="445339EE" w:rsidR="000C7A21" w:rsidRDefault="00195AF6" w:rsidP="000C7A21">
      <w:r>
        <w:t>This is the week 4</w:t>
      </w:r>
      <w:r w:rsidR="000C7A21">
        <w:t xml:space="preserve"> o</w:t>
      </w:r>
      <w:r w:rsidR="001C3843">
        <w:t>f</w:t>
      </w:r>
      <w:r w:rsidR="000C7A21">
        <w:t xml:space="preserve"> Migration. Once preparation activities are complet</w:t>
      </w:r>
      <w:r w:rsidR="00D55050">
        <w:t>e</w:t>
      </w:r>
      <w:r w:rsidR="000C7A21">
        <w:t>, actual (Content) Migration is started. On Monday mornin</w:t>
      </w:r>
      <w:r w:rsidR="00B154D5">
        <w:t>g (IST) of each migration week 4</w:t>
      </w:r>
      <w:r w:rsidR="000C7A21">
        <w:t xml:space="preserve">, </w:t>
      </w:r>
      <w:r w:rsidR="00F50C08">
        <w:t>Microsoft</w:t>
      </w:r>
      <w:r w:rsidR="000C7A21">
        <w:t xml:space="preserve"> team will start running Content jobs in Metalogix. </w:t>
      </w:r>
      <w:r w:rsidR="000C7A21" w:rsidRPr="00931BA5">
        <w:t>Jobs</w:t>
      </w:r>
      <w:r w:rsidR="000C7A21">
        <w:t xml:space="preserve"> will be monitored closely by </w:t>
      </w:r>
      <w:r w:rsidR="00E17079">
        <w:t>Microsoft</w:t>
      </w:r>
      <w:r w:rsidR="000C7A21" w:rsidRPr="00931BA5">
        <w:t xml:space="preserve"> team on 24/7 basis (i.e. sharing between off-shore &amp; On-site Team)</w:t>
      </w:r>
      <w:r w:rsidR="000C7A21">
        <w:t>.</w:t>
      </w:r>
      <w:r w:rsidR="000C7A21" w:rsidRPr="00931BA5">
        <w:t xml:space="preserve">  </w:t>
      </w:r>
      <w:r w:rsidR="000C7A21">
        <w:t>The jobs will usually take 3-3.5 days to complete (</w:t>
      </w:r>
      <w:r w:rsidR="00B2191C">
        <w:t xml:space="preserve">The duration of the jobs </w:t>
      </w:r>
      <w:r w:rsidR="000C7A21">
        <w:t xml:space="preserve">will vary depending upon the complexity of the site/actual throughput). </w:t>
      </w:r>
      <w:r w:rsidR="00914FC5">
        <w:t>Microsoft</w:t>
      </w:r>
      <w:r w:rsidR="00062442">
        <w:t xml:space="preserve"> </w:t>
      </w:r>
      <w:r w:rsidR="000C7A21">
        <w:t xml:space="preserve">team will monitor jobs for any failure or any error. </w:t>
      </w:r>
    </w:p>
    <w:p w14:paraId="47E24104" w14:textId="0901753A" w:rsidR="00DB514B" w:rsidRDefault="00DB514B" w:rsidP="000C7A21">
      <w:r>
        <w:t>For OOB content also the jobs will be triggered in this week. However due to the nature of content for OOB, there is a chance that some jobs may take longer than a week to finish. All such instances will be communicated to Manulife by Email.</w:t>
      </w:r>
    </w:p>
    <w:p w14:paraId="336AFFF8" w14:textId="5499E4B3" w:rsidR="005719CD" w:rsidRDefault="00DA6BCA" w:rsidP="000C7A21">
      <w:r>
        <w:t>End of Migration Week 4</w:t>
      </w:r>
      <w:r w:rsidR="000C7A21">
        <w:t xml:space="preserve">, </w:t>
      </w:r>
      <w:r w:rsidR="00380EB6">
        <w:t>the</w:t>
      </w:r>
      <w:r w:rsidR="000C7A21">
        <w:t xml:space="preserve"> migrated content will be released to </w:t>
      </w:r>
      <w:r w:rsidR="00D7324E">
        <w:t>Manulife</w:t>
      </w:r>
      <w:r w:rsidR="000C3001">
        <w:t xml:space="preserve"> </w:t>
      </w:r>
      <w:r w:rsidR="000C7A21">
        <w:t>for verification along with the Wave Migration Report</w:t>
      </w:r>
      <w:r w:rsidR="00521B70">
        <w:t>s</w:t>
      </w:r>
      <w:r w:rsidR="000C7A21">
        <w:t xml:space="preserve">. </w:t>
      </w:r>
      <w:r w:rsidR="000C7A21" w:rsidRPr="008C24EB">
        <w:t xml:space="preserve">Migration validation will be performed by </w:t>
      </w:r>
      <w:r w:rsidR="00914FC5">
        <w:t>Microsoft</w:t>
      </w:r>
      <w:r w:rsidR="004559C0">
        <w:t xml:space="preserve"> </w:t>
      </w:r>
      <w:r w:rsidR="000C7A21" w:rsidRPr="008C24EB">
        <w:t>migration team prior to releasing the sites to end users.</w:t>
      </w:r>
      <w:r w:rsidR="004559C0">
        <w:t xml:space="preserve"> </w:t>
      </w:r>
      <w:r w:rsidR="005719CD">
        <w:t>Refer to section on Validation Scenario for more details.</w:t>
      </w:r>
      <w:r w:rsidR="00636127">
        <w:t xml:space="preserve"> Following reports will be shared by Microsoft with Manulife</w:t>
      </w:r>
      <w:r w:rsidR="008D71EB">
        <w:t xml:space="preserve">. </w:t>
      </w:r>
      <w:r w:rsidR="00F149DB">
        <w:t xml:space="preserve">Please refer the section </w:t>
      </w:r>
      <w:r w:rsidR="00F149DB" w:rsidRPr="00A92257">
        <w:rPr>
          <w:rPrChange w:id="296" w:author="Author">
            <w:rPr>
              <w:b/>
            </w:rPr>
          </w:rPrChange>
        </w:rPr>
        <w:fldChar w:fldCharType="begin"/>
      </w:r>
      <w:r w:rsidR="00F149DB" w:rsidRPr="00F149DB">
        <w:rPr>
          <w:b/>
        </w:rPr>
        <w:instrText xml:space="preserve"> REF _Ref503796602 \r \h </w:instrText>
      </w:r>
      <w:r w:rsidR="00F149DB">
        <w:rPr>
          <w:b/>
        </w:rPr>
        <w:instrText xml:space="preserve"> \* MERGEFORMAT </w:instrText>
      </w:r>
      <w:r w:rsidR="00F149DB" w:rsidRPr="00A92257">
        <w:rPr>
          <w:rPrChange w:id="297" w:author="Author">
            <w:rPr/>
          </w:rPrChange>
        </w:rPr>
      </w:r>
      <w:r w:rsidR="00F149DB" w:rsidRPr="00A92257">
        <w:rPr>
          <w:b/>
        </w:rPr>
        <w:fldChar w:fldCharType="separate"/>
      </w:r>
      <w:r w:rsidR="00DA54B8" w:rsidRPr="00A92257">
        <w:rPr>
          <w:b/>
        </w:rPr>
        <w:t>11.4</w:t>
      </w:r>
      <w:r w:rsidR="00F149DB" w:rsidRPr="00A92257">
        <w:rPr>
          <w:rPrChange w:id="298" w:author="Author">
            <w:rPr>
              <w:b/>
            </w:rPr>
          </w:rPrChange>
        </w:rPr>
        <w:fldChar w:fldCharType="end"/>
      </w:r>
      <w:r w:rsidR="00F149DB" w:rsidRPr="00A92257">
        <w:rPr>
          <w:b/>
        </w:rPr>
        <w:t xml:space="preserve"> </w:t>
      </w:r>
      <w:r w:rsidR="00F149DB" w:rsidRPr="00A92257">
        <w:rPr>
          <w:rPrChange w:id="299" w:author="Author">
            <w:rPr>
              <w:b/>
            </w:rPr>
          </w:rPrChange>
        </w:rPr>
        <w:fldChar w:fldCharType="begin"/>
      </w:r>
      <w:r w:rsidR="00F149DB" w:rsidRPr="00F149DB">
        <w:rPr>
          <w:b/>
        </w:rPr>
        <w:instrText xml:space="preserve"> REF _Ref503796606 \h </w:instrText>
      </w:r>
      <w:r w:rsidR="00F149DB">
        <w:rPr>
          <w:b/>
        </w:rPr>
        <w:instrText xml:space="preserve"> \* MERGEFORMAT </w:instrText>
      </w:r>
      <w:r w:rsidR="00F149DB" w:rsidRPr="00A92257">
        <w:rPr>
          <w:rPrChange w:id="300" w:author="Author">
            <w:rPr/>
          </w:rPrChange>
        </w:rPr>
      </w:r>
      <w:r w:rsidR="00F149DB" w:rsidRPr="00A92257">
        <w:rPr>
          <w:b/>
        </w:rPr>
        <w:fldChar w:fldCharType="separate"/>
      </w:r>
      <w:r w:rsidR="0011676E" w:rsidRPr="00A92257">
        <w:rPr>
          <w:b/>
        </w:rPr>
        <w:t>Sample Migration Reports</w:t>
      </w:r>
      <w:r w:rsidR="00F149DB" w:rsidRPr="00A92257">
        <w:rPr>
          <w:rPrChange w:id="301" w:author="Author">
            <w:rPr>
              <w:b/>
            </w:rPr>
          </w:rPrChange>
        </w:rPr>
        <w:fldChar w:fldCharType="end"/>
      </w:r>
      <w:r w:rsidR="00F149DB" w:rsidRPr="00A92257">
        <w:rPr>
          <w:b/>
        </w:rPr>
        <w:t xml:space="preserve">.  </w:t>
      </w:r>
      <w:r w:rsidR="008D71EB">
        <w:t>Please refer the Read-Me section of the attached report</w:t>
      </w:r>
      <w:r w:rsidR="00F149DB">
        <w:t>s</w:t>
      </w:r>
      <w:r w:rsidR="008D71EB">
        <w:t xml:space="preserve"> for more details.</w:t>
      </w:r>
    </w:p>
    <w:p w14:paraId="42C4E7B3" w14:textId="3FB1E50F" w:rsidR="00636127" w:rsidRPr="00A92257" w:rsidRDefault="00636127" w:rsidP="002B4054">
      <w:pPr>
        <w:pStyle w:val="ListParagraph"/>
        <w:numPr>
          <w:ilvl w:val="0"/>
          <w:numId w:val="40"/>
        </w:numPr>
        <w:rPr>
          <w:b/>
        </w:rPr>
      </w:pPr>
      <w:r w:rsidRPr="00A92257">
        <w:rPr>
          <w:b/>
        </w:rPr>
        <w:t>Content Migration Report</w:t>
      </w:r>
    </w:p>
    <w:p w14:paraId="26AD39F5" w14:textId="319678ED" w:rsidR="008D71EB" w:rsidRPr="00A92257" w:rsidRDefault="008D71EB" w:rsidP="002B4054">
      <w:pPr>
        <w:pStyle w:val="ListParagraph"/>
        <w:numPr>
          <w:ilvl w:val="0"/>
          <w:numId w:val="40"/>
        </w:numPr>
        <w:rPr>
          <w:b/>
        </w:rPr>
      </w:pPr>
      <w:r w:rsidRPr="00A92257">
        <w:rPr>
          <w:b/>
        </w:rPr>
        <w:t>Navigation Mismatch Report</w:t>
      </w:r>
    </w:p>
    <w:p w14:paraId="0B4A6743" w14:textId="3258D0E9" w:rsidR="008D71EB" w:rsidRPr="00A92257" w:rsidRDefault="008D71EB" w:rsidP="002B4054">
      <w:pPr>
        <w:pStyle w:val="ListParagraph"/>
        <w:numPr>
          <w:ilvl w:val="0"/>
          <w:numId w:val="40"/>
        </w:numPr>
        <w:rPr>
          <w:b/>
        </w:rPr>
      </w:pPr>
      <w:r w:rsidRPr="00A92257">
        <w:rPr>
          <w:b/>
        </w:rPr>
        <w:t>Site Mismatch Report</w:t>
      </w:r>
    </w:p>
    <w:p w14:paraId="145351B7" w14:textId="49F0545F" w:rsidR="008D71EB" w:rsidRPr="00A92257" w:rsidRDefault="008D71EB" w:rsidP="002B4054">
      <w:pPr>
        <w:pStyle w:val="ListParagraph"/>
        <w:numPr>
          <w:ilvl w:val="0"/>
          <w:numId w:val="40"/>
        </w:numPr>
        <w:rPr>
          <w:b/>
        </w:rPr>
      </w:pPr>
      <w:r w:rsidRPr="00A92257">
        <w:rPr>
          <w:b/>
        </w:rPr>
        <w:t>InfoPath Report</w:t>
      </w:r>
    </w:p>
    <w:p w14:paraId="23E1934F" w14:textId="01E510F9" w:rsidR="008D71EB" w:rsidRPr="00A92257" w:rsidRDefault="008D71EB" w:rsidP="002B4054">
      <w:pPr>
        <w:pStyle w:val="ListParagraph"/>
        <w:numPr>
          <w:ilvl w:val="0"/>
          <w:numId w:val="40"/>
        </w:numPr>
        <w:rPr>
          <w:b/>
        </w:rPr>
      </w:pPr>
      <w:r w:rsidRPr="00A92257">
        <w:rPr>
          <w:b/>
        </w:rPr>
        <w:t>Source Never Checked</w:t>
      </w:r>
      <w:r w:rsidR="00151D5D" w:rsidRPr="00A92257">
        <w:rPr>
          <w:b/>
        </w:rPr>
        <w:t>-I</w:t>
      </w:r>
      <w:r w:rsidR="00C03AFE" w:rsidRPr="00A92257">
        <w:rPr>
          <w:b/>
        </w:rPr>
        <w:t>n</w:t>
      </w:r>
      <w:r w:rsidRPr="00A92257">
        <w:rPr>
          <w:b/>
        </w:rPr>
        <w:t xml:space="preserve"> Files</w:t>
      </w:r>
    </w:p>
    <w:p w14:paraId="7ADD7524" w14:textId="1D44AA40" w:rsidR="008D71EB" w:rsidRPr="00A92257" w:rsidRDefault="008D71EB" w:rsidP="002B4054">
      <w:pPr>
        <w:pStyle w:val="ListParagraph"/>
        <w:numPr>
          <w:ilvl w:val="0"/>
          <w:numId w:val="40"/>
        </w:numPr>
        <w:rPr>
          <w:b/>
        </w:rPr>
      </w:pPr>
      <w:r w:rsidRPr="00A92257">
        <w:rPr>
          <w:b/>
        </w:rPr>
        <w:t>Workflows</w:t>
      </w:r>
    </w:p>
    <w:p w14:paraId="6E440B26" w14:textId="30D0A5F1" w:rsidR="008D71EB" w:rsidRPr="00A92257" w:rsidRDefault="008D71EB" w:rsidP="002B4054">
      <w:pPr>
        <w:pStyle w:val="ListParagraph"/>
        <w:numPr>
          <w:ilvl w:val="0"/>
          <w:numId w:val="40"/>
        </w:numPr>
        <w:rPr>
          <w:b/>
        </w:rPr>
      </w:pPr>
      <w:r w:rsidRPr="00A92257">
        <w:rPr>
          <w:b/>
        </w:rPr>
        <w:t>Permission Report</w:t>
      </w:r>
    </w:p>
    <w:p w14:paraId="4F7AC985" w14:textId="66D23E54" w:rsidR="008D71EB" w:rsidRPr="00A92257" w:rsidRDefault="00C03AFE" w:rsidP="002B4054">
      <w:pPr>
        <w:pStyle w:val="ListParagraph"/>
        <w:numPr>
          <w:ilvl w:val="0"/>
          <w:numId w:val="40"/>
        </w:numPr>
        <w:rPr>
          <w:b/>
        </w:rPr>
      </w:pPr>
      <w:r w:rsidRPr="00A92257">
        <w:rPr>
          <w:b/>
        </w:rPr>
        <w:t>Web Part</w:t>
      </w:r>
      <w:r w:rsidR="008D71EB" w:rsidRPr="00A92257">
        <w:rPr>
          <w:b/>
        </w:rPr>
        <w:t xml:space="preserve"> Mismatch Report</w:t>
      </w:r>
    </w:p>
    <w:p w14:paraId="2AAE16CD" w14:textId="05C35026" w:rsidR="00D54062" w:rsidRPr="00A92257" w:rsidRDefault="00D54062" w:rsidP="002B4054">
      <w:pPr>
        <w:pStyle w:val="ListParagraph"/>
        <w:numPr>
          <w:ilvl w:val="0"/>
          <w:numId w:val="40"/>
        </w:numPr>
        <w:rPr>
          <w:ins w:id="302" w:author="Author"/>
          <w:b/>
        </w:rPr>
      </w:pPr>
      <w:r w:rsidRPr="00A92257">
        <w:rPr>
          <w:b/>
        </w:rPr>
        <w:t>Content Types Reports</w:t>
      </w:r>
    </w:p>
    <w:p w14:paraId="30E6701D" w14:textId="3B646AA3" w:rsidR="00DA4F06" w:rsidRDefault="00DA4F06">
      <w:pPr>
        <w:rPr>
          <w:ins w:id="303" w:author="Author"/>
        </w:rPr>
        <w:pPrChange w:id="304" w:author="Author">
          <w:pPr>
            <w:pStyle w:val="ListParagraph"/>
            <w:numPr>
              <w:numId w:val="40"/>
            </w:numPr>
            <w:ind w:left="720"/>
          </w:pPr>
        </w:pPrChange>
      </w:pPr>
      <w:ins w:id="305" w:author="Author">
        <w:r w:rsidRPr="008E714C">
          <w:rPr>
            <w:rPrChange w:id="306" w:author="Author">
              <w:rPr>
                <w:b/>
              </w:rPr>
            </w:rPrChange>
          </w:rPr>
          <w:t>All the reports will be uploaded to following SharePoint site.</w:t>
        </w:r>
      </w:ins>
    </w:p>
    <w:p w14:paraId="165BC862" w14:textId="5DFBAAA6" w:rsidR="008E714C" w:rsidRPr="008E714C" w:rsidRDefault="004647AD">
      <w:pPr>
        <w:pPrChange w:id="307" w:author="Author">
          <w:pPr>
            <w:pStyle w:val="ListParagraph"/>
            <w:numPr>
              <w:numId w:val="40"/>
            </w:numPr>
            <w:ind w:left="720"/>
          </w:pPr>
        </w:pPrChange>
      </w:pPr>
      <w:ins w:id="308" w:author="Author">
        <w:r w:rsidRPr="004647AD">
          <w:t>https://mfc.sharepoint.com/sites/MigrationDefectTracking</w:t>
        </w:r>
        <w:del w:id="309" w:author="Author">
          <w:r w:rsidRPr="004647AD" w:rsidDel="0009733B">
            <w:delText>Test</w:delText>
          </w:r>
        </w:del>
        <w:r w:rsidRPr="004647AD">
          <w:t>/WaveReports</w:t>
        </w:r>
        <w:del w:id="310" w:author="Author">
          <w:r w:rsidR="008E714C" w:rsidRPr="008E714C" w:rsidDel="004647AD">
            <w:rPr>
              <w:highlight w:val="yellow"/>
              <w:rPrChange w:id="311" w:author="Author">
                <w:rPr/>
              </w:rPrChange>
            </w:rPr>
            <w:delText>PlaceHolder for SharePoint document library path</w:delText>
          </w:r>
        </w:del>
      </w:ins>
    </w:p>
    <w:p w14:paraId="2D191CD8" w14:textId="3786A1CA" w:rsidR="00E919D8" w:rsidRDefault="00E919D8" w:rsidP="000C7A21">
      <w:r>
        <w:t>For OOB content status will be shared via E-Mail once jobs are finished and migration team is done with remediation.</w:t>
      </w:r>
    </w:p>
    <w:p w14:paraId="15E585F3" w14:textId="67BA3ECB" w:rsidR="000C7A21" w:rsidRPr="00A92257" w:rsidRDefault="00177E38" w:rsidP="000C7A21">
      <w:pPr>
        <w:rPr>
          <w:b/>
        </w:rPr>
      </w:pPr>
      <w:r w:rsidRPr="00A92257">
        <w:rPr>
          <w:b/>
        </w:rPr>
        <w:t>Week 4</w:t>
      </w:r>
      <w:r w:rsidR="000C7A21" w:rsidRPr="00A92257">
        <w:rPr>
          <w:b/>
        </w:rPr>
        <w:t xml:space="preserve"> Migration (</w:t>
      </w:r>
      <w:r w:rsidR="00D7324E" w:rsidRPr="00A92257">
        <w:rPr>
          <w:b/>
        </w:rPr>
        <w:t>Manulife</w:t>
      </w:r>
      <w:r w:rsidR="000C7A21" w:rsidRPr="00A92257">
        <w:rPr>
          <w:b/>
        </w:rPr>
        <w:t>):</w:t>
      </w:r>
    </w:p>
    <w:p w14:paraId="0624D718" w14:textId="1C74DD5D" w:rsidR="005719CD" w:rsidRPr="005719CD" w:rsidRDefault="005719CD" w:rsidP="000C7A21">
      <w:r w:rsidRPr="005719CD">
        <w:t xml:space="preserve">No </w:t>
      </w:r>
      <w:r w:rsidR="00D56665" w:rsidRPr="005719CD">
        <w:t>Activities</w:t>
      </w:r>
      <w:r w:rsidRPr="005719CD">
        <w:t xml:space="preserve"> for </w:t>
      </w:r>
      <w:r w:rsidR="00D7324E">
        <w:t>Manulife</w:t>
      </w:r>
      <w:r w:rsidR="000C3001" w:rsidRPr="005719CD">
        <w:t xml:space="preserve"> </w:t>
      </w:r>
      <w:r w:rsidRPr="005719CD">
        <w:t>during this period.</w:t>
      </w:r>
    </w:p>
    <w:p w14:paraId="64C3C23F" w14:textId="5B6604BE" w:rsidR="000C7A21" w:rsidRPr="00A92257" w:rsidRDefault="000C7A21" w:rsidP="000C7A21">
      <w:pPr>
        <w:rPr>
          <w:b/>
        </w:rPr>
      </w:pPr>
      <w:r w:rsidRPr="00A92257">
        <w:rPr>
          <w:b/>
        </w:rPr>
        <w:t xml:space="preserve">Week </w:t>
      </w:r>
      <w:r w:rsidR="00177E38" w:rsidRPr="00A92257">
        <w:rPr>
          <w:b/>
        </w:rPr>
        <w:t>4</w:t>
      </w:r>
      <w:r w:rsidRPr="00A92257">
        <w:rPr>
          <w:b/>
        </w:rPr>
        <w:t xml:space="preserve"> Migration (Microsoft):</w:t>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12"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053"/>
        <w:gridCol w:w="2416"/>
        <w:gridCol w:w="1935"/>
        <w:gridCol w:w="2338"/>
        <w:gridCol w:w="2338"/>
        <w:tblGridChange w:id="313">
          <w:tblGrid>
            <w:gridCol w:w="1053"/>
            <w:gridCol w:w="2416"/>
            <w:gridCol w:w="1935"/>
            <w:gridCol w:w="2338"/>
            <w:gridCol w:w="2338"/>
          </w:tblGrid>
        </w:tblGridChange>
      </w:tblGrid>
      <w:tr w:rsidR="000C7A21" w:rsidRPr="00BA19DA" w14:paraId="460F6683" w14:textId="77777777" w:rsidTr="00470801">
        <w:trPr>
          <w:cnfStyle w:val="100000000000" w:firstRow="1" w:lastRow="0" w:firstColumn="0" w:lastColumn="0" w:oddVBand="0" w:evenVBand="0" w:oddHBand="0" w:evenHBand="0" w:firstRowFirstColumn="0" w:firstRowLastColumn="0" w:lastRowFirstColumn="0" w:lastRowLastColumn="0"/>
        </w:trPr>
        <w:tc>
          <w:tcPr>
            <w:tcW w:w="0" w:type="dxa"/>
            <w:tcPrChange w:id="314" w:author="Author">
              <w:tcPr>
                <w:tcW w:w="0" w:type="dxa"/>
              </w:tcPr>
            </w:tcPrChange>
          </w:tcPr>
          <w:p w14:paraId="44FFDD4D"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315" w:author="Author">
              <w:tcPr>
                <w:tcW w:w="0" w:type="dxa"/>
              </w:tcPr>
            </w:tcPrChange>
          </w:tcPr>
          <w:p w14:paraId="26D9BAD3"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316" w:author="Author">
              <w:tcPr>
                <w:tcW w:w="0" w:type="dxa"/>
              </w:tcPr>
            </w:tcPrChange>
          </w:tcPr>
          <w:p w14:paraId="09E1010E"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317" w:author="Author">
              <w:tcPr>
                <w:tcW w:w="0" w:type="dxa"/>
              </w:tcPr>
            </w:tcPrChange>
          </w:tcPr>
          <w:p w14:paraId="17F225BE"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318" w:author="Author">
              <w:tcPr>
                <w:tcW w:w="0" w:type="dxa"/>
              </w:tcPr>
            </w:tcPrChange>
          </w:tcPr>
          <w:p w14:paraId="3F9EB195" w14:textId="580E4D24"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w:t>
            </w:r>
            <w:r w:rsidR="00D7128B" w:rsidRPr="00A92257">
              <w:rPr>
                <w:b/>
              </w:rPr>
              <w:t>EST</w:t>
            </w:r>
            <w:r w:rsidRPr="00A92257">
              <w:rPr>
                <w:b/>
              </w:rPr>
              <w:t>)</w:t>
            </w:r>
          </w:p>
        </w:tc>
      </w:tr>
      <w:tr w:rsidR="000C7A21" w:rsidRPr="00BA19DA" w14:paraId="483437E1" w14:textId="77777777" w:rsidTr="00470801">
        <w:trPr>
          <w:trHeight w:val="665"/>
          <w:trPrChange w:id="319" w:author="Author">
            <w:trPr>
              <w:trHeight w:val="665"/>
            </w:trPr>
          </w:trPrChange>
        </w:trPr>
        <w:tc>
          <w:tcPr>
            <w:tcW w:w="0" w:type="dxa"/>
            <w:tcBorders>
              <w:top w:val="single" w:sz="4" w:space="0" w:color="auto"/>
              <w:left w:val="single" w:sz="4" w:space="0" w:color="auto"/>
              <w:bottom w:val="single" w:sz="4" w:space="0" w:color="auto"/>
              <w:right w:val="single" w:sz="4" w:space="0" w:color="auto"/>
            </w:tcBorders>
            <w:tcPrChange w:id="320" w:author="Author">
              <w:tcPr>
                <w:tcW w:w="0" w:type="dxa"/>
                <w:tcBorders>
                  <w:top w:val="single" w:sz="4" w:space="0" w:color="auto"/>
                  <w:left w:val="single" w:sz="4" w:space="0" w:color="auto"/>
                  <w:bottom w:val="single" w:sz="4" w:space="0" w:color="auto"/>
                  <w:right w:val="single" w:sz="4" w:space="0" w:color="auto"/>
                </w:tcBorders>
              </w:tcPr>
            </w:tcPrChange>
          </w:tcPr>
          <w:p w14:paraId="57DC9112" w14:textId="77777777" w:rsidR="000C7A21" w:rsidRPr="00BA19DA" w:rsidRDefault="000C7A21" w:rsidP="004167D0">
            <w:r w:rsidRPr="00BA19DA">
              <w:t>1.</w:t>
            </w:r>
          </w:p>
        </w:tc>
        <w:tc>
          <w:tcPr>
            <w:tcW w:w="0" w:type="dxa"/>
            <w:tcBorders>
              <w:top w:val="single" w:sz="4" w:space="0" w:color="auto"/>
              <w:left w:val="single" w:sz="4" w:space="0" w:color="auto"/>
              <w:bottom w:val="single" w:sz="4" w:space="0" w:color="auto"/>
              <w:right w:val="single" w:sz="4" w:space="0" w:color="auto"/>
            </w:tcBorders>
            <w:tcPrChange w:id="321" w:author="Author">
              <w:tcPr>
                <w:tcW w:w="0" w:type="dxa"/>
                <w:tcBorders>
                  <w:top w:val="single" w:sz="4" w:space="0" w:color="auto"/>
                  <w:left w:val="single" w:sz="4" w:space="0" w:color="auto"/>
                  <w:bottom w:val="single" w:sz="4" w:space="0" w:color="auto"/>
                  <w:right w:val="single" w:sz="4" w:space="0" w:color="auto"/>
                </w:tcBorders>
              </w:tcPr>
            </w:tcPrChange>
          </w:tcPr>
          <w:p w14:paraId="43B64571" w14:textId="77777777" w:rsidR="000C7A21" w:rsidRPr="00BA19DA" w:rsidRDefault="000C7A21" w:rsidP="004167D0">
            <w:pPr>
              <w:rPr>
                <w:bCs/>
              </w:rPr>
            </w:pPr>
            <w:r w:rsidRPr="00EC11E5">
              <w:t>Content Migration</w:t>
            </w:r>
          </w:p>
          <w:p w14:paraId="4292DB17" w14:textId="77777777" w:rsidR="000C7A21" w:rsidRPr="00BA19DA" w:rsidRDefault="000C7A21" w:rsidP="004167D0">
            <w:pPr>
              <w:rPr>
                <w:bCs/>
              </w:rPr>
            </w:pPr>
            <w:r w:rsidRPr="00EC11E5">
              <w:t>Create Jobs</w:t>
            </w:r>
          </w:p>
          <w:p w14:paraId="16EBCF6F" w14:textId="77777777" w:rsidR="000C7A21" w:rsidRPr="00BA19DA" w:rsidRDefault="000C7A21" w:rsidP="004167D0">
            <w:pPr>
              <w:rPr>
                <w:bCs/>
              </w:rPr>
            </w:pPr>
            <w:r w:rsidRPr="00EC11E5">
              <w:t>Execute Jobs</w:t>
            </w:r>
          </w:p>
          <w:p w14:paraId="58F6A04C" w14:textId="77777777" w:rsidR="000C7A21" w:rsidRPr="00BA19DA" w:rsidRDefault="000C7A21" w:rsidP="005719CD"/>
        </w:tc>
        <w:tc>
          <w:tcPr>
            <w:tcW w:w="0" w:type="dxa"/>
            <w:tcBorders>
              <w:top w:val="single" w:sz="4" w:space="0" w:color="auto"/>
              <w:left w:val="single" w:sz="4" w:space="0" w:color="auto"/>
              <w:bottom w:val="single" w:sz="4" w:space="0" w:color="auto"/>
              <w:right w:val="single" w:sz="4" w:space="0" w:color="auto"/>
            </w:tcBorders>
            <w:tcPrChange w:id="322" w:author="Author">
              <w:tcPr>
                <w:tcW w:w="0" w:type="dxa"/>
                <w:tcBorders>
                  <w:top w:val="single" w:sz="4" w:space="0" w:color="auto"/>
                  <w:left w:val="single" w:sz="4" w:space="0" w:color="auto"/>
                  <w:bottom w:val="single" w:sz="4" w:space="0" w:color="auto"/>
                  <w:right w:val="single" w:sz="4" w:space="0" w:color="auto"/>
                </w:tcBorders>
              </w:tcPr>
            </w:tcPrChange>
          </w:tcPr>
          <w:p w14:paraId="087063BF" w14:textId="77777777" w:rsidR="000C7A21" w:rsidRPr="00BA19DA" w:rsidRDefault="000C7A21" w:rsidP="004167D0">
            <w:r w:rsidRPr="00BA19DA">
              <w:t>Microsoft</w:t>
            </w:r>
          </w:p>
        </w:tc>
        <w:tc>
          <w:tcPr>
            <w:tcW w:w="0" w:type="dxa"/>
            <w:tcBorders>
              <w:top w:val="single" w:sz="4" w:space="0" w:color="auto"/>
              <w:left w:val="single" w:sz="4" w:space="0" w:color="auto"/>
              <w:bottom w:val="single" w:sz="4" w:space="0" w:color="auto"/>
              <w:right w:val="single" w:sz="4" w:space="0" w:color="auto"/>
            </w:tcBorders>
            <w:tcPrChange w:id="323" w:author="Author">
              <w:tcPr>
                <w:tcW w:w="0" w:type="dxa"/>
                <w:tcBorders>
                  <w:top w:val="single" w:sz="4" w:space="0" w:color="auto"/>
                  <w:left w:val="single" w:sz="4" w:space="0" w:color="auto"/>
                  <w:bottom w:val="single" w:sz="4" w:space="0" w:color="auto"/>
                  <w:right w:val="single" w:sz="4" w:space="0" w:color="auto"/>
                </w:tcBorders>
              </w:tcPr>
            </w:tcPrChange>
          </w:tcPr>
          <w:p w14:paraId="5AAF4B96" w14:textId="2708C2F4" w:rsidR="000C7A21" w:rsidRPr="00BA19DA" w:rsidRDefault="000C7A21" w:rsidP="004167D0">
            <w:r w:rsidRPr="00BA19DA">
              <w:t>Complete by </w:t>
            </w:r>
            <w:r w:rsidR="005719CD" w:rsidRPr="00BA19DA">
              <w:t>Thursday</w:t>
            </w:r>
            <w:r w:rsidRPr="00BA19DA">
              <w:t xml:space="preserve"> 5:00 PM IST</w:t>
            </w:r>
            <w:r w:rsidR="001938BA">
              <w:t xml:space="preserve"> (T+3)</w:t>
            </w:r>
          </w:p>
        </w:tc>
        <w:tc>
          <w:tcPr>
            <w:tcW w:w="0" w:type="dxa"/>
            <w:tcBorders>
              <w:top w:val="single" w:sz="4" w:space="0" w:color="auto"/>
              <w:left w:val="single" w:sz="4" w:space="0" w:color="auto"/>
              <w:bottom w:val="single" w:sz="4" w:space="0" w:color="auto"/>
              <w:right w:val="single" w:sz="4" w:space="0" w:color="auto"/>
            </w:tcBorders>
            <w:tcPrChange w:id="324" w:author="Author">
              <w:tcPr>
                <w:tcW w:w="0" w:type="dxa"/>
                <w:tcBorders>
                  <w:top w:val="single" w:sz="4" w:space="0" w:color="auto"/>
                  <w:left w:val="single" w:sz="4" w:space="0" w:color="auto"/>
                  <w:bottom w:val="single" w:sz="4" w:space="0" w:color="auto"/>
                  <w:right w:val="single" w:sz="4" w:space="0" w:color="auto"/>
                </w:tcBorders>
              </w:tcPr>
            </w:tcPrChange>
          </w:tcPr>
          <w:p w14:paraId="11F391FC" w14:textId="2E05E1FB" w:rsidR="000C7A21" w:rsidRPr="00BA19DA" w:rsidRDefault="000C7A21" w:rsidP="004167D0">
            <w:r w:rsidRPr="00BA19DA">
              <w:t>Complete by </w:t>
            </w:r>
            <w:r w:rsidR="005719CD" w:rsidRPr="00BA19DA">
              <w:t xml:space="preserve">Thursday </w:t>
            </w:r>
            <w:r w:rsidR="009764E8">
              <w:t>6</w:t>
            </w:r>
            <w:r w:rsidRPr="00BA19DA">
              <w:t xml:space="preserve">:30 </w:t>
            </w:r>
            <w:r w:rsidR="009B79C2" w:rsidRPr="00BA19DA">
              <w:t>A</w:t>
            </w:r>
            <w:r w:rsidRPr="00BA19DA">
              <w:t xml:space="preserve">M </w:t>
            </w:r>
            <w:r w:rsidR="009B79C2" w:rsidRPr="00BA19DA">
              <w:t>EST</w:t>
            </w:r>
            <w:r w:rsidR="001938BA">
              <w:t xml:space="preserve"> (T+3)</w:t>
            </w:r>
          </w:p>
        </w:tc>
      </w:tr>
      <w:tr w:rsidR="000C7A21" w14:paraId="32227763" w14:textId="77777777" w:rsidTr="00470801">
        <w:trPr>
          <w:trHeight w:val="710"/>
          <w:trPrChange w:id="325" w:author="Author">
            <w:trPr>
              <w:trHeight w:val="710"/>
            </w:trPr>
          </w:trPrChange>
        </w:trPr>
        <w:tc>
          <w:tcPr>
            <w:tcW w:w="0" w:type="dxa"/>
            <w:tcBorders>
              <w:top w:val="single" w:sz="4" w:space="0" w:color="auto"/>
              <w:left w:val="single" w:sz="4" w:space="0" w:color="auto"/>
              <w:bottom w:val="single" w:sz="4" w:space="0" w:color="auto"/>
              <w:right w:val="single" w:sz="4" w:space="0" w:color="auto"/>
            </w:tcBorders>
            <w:tcPrChange w:id="326" w:author="Author">
              <w:tcPr>
                <w:tcW w:w="0" w:type="dxa"/>
                <w:tcBorders>
                  <w:top w:val="single" w:sz="4" w:space="0" w:color="auto"/>
                  <w:left w:val="single" w:sz="4" w:space="0" w:color="auto"/>
                  <w:bottom w:val="single" w:sz="4" w:space="0" w:color="auto"/>
                  <w:right w:val="single" w:sz="4" w:space="0" w:color="auto"/>
                </w:tcBorders>
              </w:tcPr>
            </w:tcPrChange>
          </w:tcPr>
          <w:p w14:paraId="16508995" w14:textId="77777777" w:rsidR="000C7A21" w:rsidRPr="00BA19DA" w:rsidRDefault="000C7A21" w:rsidP="004167D0">
            <w:r w:rsidRPr="00BA19DA">
              <w:t>2.</w:t>
            </w:r>
          </w:p>
        </w:tc>
        <w:tc>
          <w:tcPr>
            <w:tcW w:w="0" w:type="dxa"/>
            <w:tcBorders>
              <w:top w:val="single" w:sz="4" w:space="0" w:color="auto"/>
              <w:left w:val="single" w:sz="4" w:space="0" w:color="auto"/>
              <w:bottom w:val="single" w:sz="4" w:space="0" w:color="auto"/>
              <w:right w:val="single" w:sz="4" w:space="0" w:color="auto"/>
            </w:tcBorders>
            <w:tcPrChange w:id="327" w:author="Author">
              <w:tcPr>
                <w:tcW w:w="0" w:type="dxa"/>
                <w:tcBorders>
                  <w:top w:val="single" w:sz="4" w:space="0" w:color="auto"/>
                  <w:left w:val="single" w:sz="4" w:space="0" w:color="auto"/>
                  <w:bottom w:val="single" w:sz="4" w:space="0" w:color="auto"/>
                  <w:right w:val="single" w:sz="4" w:space="0" w:color="auto"/>
                </w:tcBorders>
              </w:tcPr>
            </w:tcPrChange>
          </w:tcPr>
          <w:p w14:paraId="5E47A573" w14:textId="7B726EDE" w:rsidR="000C7A21" w:rsidRPr="00BA19DA" w:rsidRDefault="005719CD" w:rsidP="004167D0">
            <w:pPr>
              <w:rPr>
                <w:bCs/>
              </w:rPr>
            </w:pPr>
            <w:r w:rsidRPr="00EC11E5">
              <w:t>Remediation</w:t>
            </w:r>
          </w:p>
          <w:p w14:paraId="70143F92" w14:textId="031184F2" w:rsidR="005719CD" w:rsidRPr="00BA19DA" w:rsidRDefault="005719CD" w:rsidP="004167D0">
            <w:pPr>
              <w:rPr>
                <w:bCs/>
              </w:rPr>
            </w:pPr>
            <w:r w:rsidRPr="00EC11E5">
              <w:t xml:space="preserve">Run validation tool </w:t>
            </w:r>
          </w:p>
          <w:p w14:paraId="176516B9" w14:textId="77777777" w:rsidR="00A7176C" w:rsidRDefault="005719CD" w:rsidP="004167D0">
            <w:pPr>
              <w:rPr>
                <w:ins w:id="328" w:author="Author"/>
              </w:rPr>
            </w:pPr>
            <w:r w:rsidRPr="00EC11E5">
              <w:t>Perform Manual Validations</w:t>
            </w:r>
          </w:p>
          <w:p w14:paraId="5225F1FC" w14:textId="1F816A0E" w:rsidR="005719CD" w:rsidRPr="00BA19DA" w:rsidDel="00DA54B8" w:rsidRDefault="00A7176C">
            <w:pPr>
              <w:rPr>
                <w:del w:id="329" w:author="Author"/>
                <w:bCs/>
              </w:rPr>
            </w:pPr>
            <w:ins w:id="330" w:author="Author">
              <w:r>
                <w:t>Generate reports</w:t>
              </w:r>
            </w:ins>
            <w:r w:rsidR="005719CD" w:rsidRPr="00EC11E5">
              <w:t xml:space="preserve"> </w:t>
            </w:r>
          </w:p>
          <w:p w14:paraId="7DA31260" w14:textId="77777777" w:rsidR="000C7A21" w:rsidRPr="00BA19DA" w:rsidRDefault="000C7A21">
            <w:pPr>
              <w:rPr>
                <w:bCs/>
              </w:rPr>
            </w:pPr>
          </w:p>
        </w:tc>
        <w:tc>
          <w:tcPr>
            <w:tcW w:w="0" w:type="dxa"/>
            <w:tcBorders>
              <w:top w:val="single" w:sz="4" w:space="0" w:color="auto"/>
              <w:left w:val="single" w:sz="4" w:space="0" w:color="auto"/>
              <w:bottom w:val="single" w:sz="4" w:space="0" w:color="auto"/>
              <w:right w:val="single" w:sz="4" w:space="0" w:color="auto"/>
            </w:tcBorders>
            <w:tcPrChange w:id="331" w:author="Author">
              <w:tcPr>
                <w:tcW w:w="0" w:type="dxa"/>
                <w:tcBorders>
                  <w:top w:val="single" w:sz="4" w:space="0" w:color="auto"/>
                  <w:left w:val="single" w:sz="4" w:space="0" w:color="auto"/>
                  <w:bottom w:val="single" w:sz="4" w:space="0" w:color="auto"/>
                  <w:right w:val="single" w:sz="4" w:space="0" w:color="auto"/>
                </w:tcBorders>
              </w:tcPr>
            </w:tcPrChange>
          </w:tcPr>
          <w:p w14:paraId="7404F8C3" w14:textId="77777777" w:rsidR="000C7A21" w:rsidRPr="00BA19DA" w:rsidRDefault="000C7A21" w:rsidP="004167D0">
            <w:r w:rsidRPr="00BA19DA">
              <w:t xml:space="preserve">Microsoft </w:t>
            </w:r>
          </w:p>
        </w:tc>
        <w:tc>
          <w:tcPr>
            <w:tcW w:w="0" w:type="dxa"/>
            <w:tcBorders>
              <w:top w:val="single" w:sz="4" w:space="0" w:color="auto"/>
              <w:left w:val="single" w:sz="4" w:space="0" w:color="auto"/>
              <w:bottom w:val="single" w:sz="4" w:space="0" w:color="auto"/>
              <w:right w:val="single" w:sz="4" w:space="0" w:color="auto"/>
            </w:tcBorders>
            <w:tcPrChange w:id="332" w:author="Author">
              <w:tcPr>
                <w:tcW w:w="0" w:type="dxa"/>
                <w:tcBorders>
                  <w:top w:val="single" w:sz="4" w:space="0" w:color="auto"/>
                  <w:left w:val="single" w:sz="4" w:space="0" w:color="auto"/>
                  <w:bottom w:val="single" w:sz="4" w:space="0" w:color="auto"/>
                  <w:right w:val="single" w:sz="4" w:space="0" w:color="auto"/>
                </w:tcBorders>
              </w:tcPr>
            </w:tcPrChange>
          </w:tcPr>
          <w:p w14:paraId="0991DC78" w14:textId="18724595" w:rsidR="000C7A21" w:rsidRPr="00BA19DA" w:rsidRDefault="00D125D6" w:rsidP="004167D0">
            <w:r w:rsidRPr="00BA19DA">
              <w:t>Complete by</w:t>
            </w:r>
            <w:r w:rsidR="00E2012D">
              <w:t xml:space="preserve"> Week 4</w:t>
            </w:r>
            <w:r w:rsidR="00A172B0">
              <w:t>,</w:t>
            </w:r>
            <w:r w:rsidRPr="00BA19DA">
              <w:t> </w:t>
            </w:r>
            <w:r w:rsidR="00477888">
              <w:t>Friday</w:t>
            </w:r>
            <w:r w:rsidR="00A172B0">
              <w:t xml:space="preserve"> 5:00</w:t>
            </w:r>
            <w:r w:rsidRPr="00BA19DA">
              <w:t xml:space="preserve"> PM IST </w:t>
            </w:r>
            <w:r w:rsidR="001938BA">
              <w:t>(T+4)</w:t>
            </w:r>
          </w:p>
        </w:tc>
        <w:tc>
          <w:tcPr>
            <w:tcW w:w="0" w:type="dxa"/>
            <w:tcBorders>
              <w:top w:val="single" w:sz="4" w:space="0" w:color="auto"/>
              <w:left w:val="single" w:sz="4" w:space="0" w:color="auto"/>
              <w:bottom w:val="single" w:sz="4" w:space="0" w:color="auto"/>
              <w:right w:val="single" w:sz="4" w:space="0" w:color="auto"/>
            </w:tcBorders>
            <w:tcPrChange w:id="333" w:author="Author">
              <w:tcPr>
                <w:tcW w:w="0" w:type="dxa"/>
                <w:tcBorders>
                  <w:top w:val="single" w:sz="4" w:space="0" w:color="auto"/>
                  <w:left w:val="single" w:sz="4" w:space="0" w:color="auto"/>
                  <w:bottom w:val="single" w:sz="4" w:space="0" w:color="auto"/>
                  <w:right w:val="single" w:sz="4" w:space="0" w:color="auto"/>
                </w:tcBorders>
              </w:tcPr>
            </w:tcPrChange>
          </w:tcPr>
          <w:p w14:paraId="5BD5BF8D" w14:textId="56D43820" w:rsidR="000C7A21" w:rsidRPr="00BA19DA" w:rsidRDefault="00D125D6" w:rsidP="004167D0">
            <w:r w:rsidRPr="00BA19DA">
              <w:t>Complete by</w:t>
            </w:r>
            <w:r w:rsidR="00E2012D">
              <w:t xml:space="preserve"> Week 4</w:t>
            </w:r>
            <w:r w:rsidRPr="00BA19DA">
              <w:t> </w:t>
            </w:r>
            <w:r w:rsidR="00477888">
              <w:t>Friday</w:t>
            </w:r>
            <w:r w:rsidR="00E2012D" w:rsidRPr="00BA19DA">
              <w:t xml:space="preserve"> </w:t>
            </w:r>
            <w:r w:rsidR="0017655E">
              <w:t>6</w:t>
            </w:r>
            <w:r w:rsidRPr="00BA19DA">
              <w:t xml:space="preserve">:30 </w:t>
            </w:r>
            <w:r w:rsidR="009B79C2" w:rsidRPr="00BA19DA">
              <w:t>A</w:t>
            </w:r>
            <w:r w:rsidRPr="00BA19DA">
              <w:t xml:space="preserve">M </w:t>
            </w:r>
            <w:r w:rsidR="00EB2266" w:rsidRPr="00BA19DA">
              <w:t xml:space="preserve">EST </w:t>
            </w:r>
            <w:r w:rsidR="00EB2266">
              <w:t>(</w:t>
            </w:r>
            <w:r w:rsidR="001938BA">
              <w:t>T+4)</w:t>
            </w:r>
          </w:p>
        </w:tc>
      </w:tr>
    </w:tbl>
    <w:p w14:paraId="6F4AF1C5" w14:textId="1A25E94B" w:rsidR="000C7A21" w:rsidDel="00DA54B8" w:rsidRDefault="000C7A21" w:rsidP="000C7A21">
      <w:pPr>
        <w:rPr>
          <w:del w:id="334" w:author="Author"/>
        </w:rPr>
      </w:pPr>
      <w:bookmarkStart w:id="335" w:name="_Toc503952041"/>
      <w:bookmarkStart w:id="336" w:name="_Toc503954844"/>
      <w:bookmarkStart w:id="337" w:name="_Toc503957263"/>
      <w:bookmarkEnd w:id="335"/>
      <w:bookmarkEnd w:id="336"/>
      <w:bookmarkEnd w:id="337"/>
    </w:p>
    <w:p w14:paraId="292A067B" w14:textId="5732E923" w:rsidR="000C7A21" w:rsidRDefault="000C7A21" w:rsidP="00821F61">
      <w:pPr>
        <w:pStyle w:val="Heading2Numbered"/>
      </w:pPr>
      <w:bookmarkStart w:id="338" w:name="_Toc503954845"/>
      <w:bookmarkStart w:id="339" w:name="_Toc503954902"/>
      <w:bookmarkStart w:id="340" w:name="_Toc503957264"/>
      <w:r>
        <w:t>UAT</w:t>
      </w:r>
      <w:bookmarkEnd w:id="338"/>
      <w:bookmarkEnd w:id="339"/>
      <w:bookmarkEnd w:id="340"/>
    </w:p>
    <w:p w14:paraId="48FABEA7" w14:textId="5056545B" w:rsidR="005C0B93" w:rsidRDefault="000C7A21" w:rsidP="000C7A21">
      <w:r>
        <w:t xml:space="preserve">In the week </w:t>
      </w:r>
      <w:r w:rsidR="00DF0164">
        <w:t>4 Friday EST morning</w:t>
      </w:r>
      <w:r>
        <w:t xml:space="preserve">, migrated content will be available for verification to </w:t>
      </w:r>
      <w:r w:rsidR="00D7324E">
        <w:t>Manulife</w:t>
      </w:r>
      <w:r>
        <w:t xml:space="preserve">. </w:t>
      </w:r>
      <w:r w:rsidR="00D7324E">
        <w:t>Manulife</w:t>
      </w:r>
      <w:r w:rsidR="00731F0F">
        <w:t xml:space="preserve"> </w:t>
      </w:r>
      <w:r>
        <w:t xml:space="preserve">will have </w:t>
      </w:r>
      <w:r w:rsidR="005719CD">
        <w:t>until</w:t>
      </w:r>
      <w:r>
        <w:t xml:space="preserve"> </w:t>
      </w:r>
      <w:r w:rsidR="00C235FE">
        <w:t>Wednesday (T+9)</w:t>
      </w:r>
      <w:r w:rsidR="00731F0F">
        <w:t xml:space="preserve"> </w:t>
      </w:r>
      <w:r>
        <w:t xml:space="preserve">to report any </w:t>
      </w:r>
      <w:r w:rsidR="009B2427" w:rsidRPr="00E84CED">
        <w:rPr>
          <w:b/>
          <w:u w:val="single"/>
          <w:rPrChange w:id="341" w:author="Author">
            <w:rPr/>
          </w:rPrChange>
        </w:rPr>
        <w:t>P1 and P2</w:t>
      </w:r>
      <w:r w:rsidR="009B2427">
        <w:t xml:space="preserve"> issues </w:t>
      </w:r>
      <w:r w:rsidR="00002FA3">
        <w:t xml:space="preserve">related to </w:t>
      </w:r>
      <w:r>
        <w:t>t</w:t>
      </w:r>
      <w:r w:rsidR="005C0B93">
        <w:t xml:space="preserve">he migrated content. Any </w:t>
      </w:r>
      <w:r w:rsidR="005C0B93" w:rsidRPr="00E84CED">
        <w:rPr>
          <w:b/>
          <w:u w:val="single"/>
          <w:rPrChange w:id="342" w:author="Author">
            <w:rPr/>
          </w:rPrChange>
        </w:rPr>
        <w:t>P3 and P4</w:t>
      </w:r>
      <w:r w:rsidR="005C0B93">
        <w:t xml:space="preserve"> type of issue can still be logged in after Wednesday.</w:t>
      </w:r>
    </w:p>
    <w:p w14:paraId="4C477686" w14:textId="4A682EC7" w:rsidR="000C7A21" w:rsidRDefault="00D7324E" w:rsidP="000C7A21">
      <w:r>
        <w:t>Manulife</w:t>
      </w:r>
      <w:r w:rsidR="00731F0F">
        <w:t xml:space="preserve"> </w:t>
      </w:r>
      <w:r w:rsidR="000C7A21">
        <w:t xml:space="preserve">team is expected </w:t>
      </w:r>
      <w:r w:rsidR="00B149D1">
        <w:t xml:space="preserve">to </w:t>
      </w:r>
      <w:r w:rsidR="000C7A21">
        <w:t xml:space="preserve">report any issues immediately </w:t>
      </w:r>
      <w:r w:rsidR="005C0B93">
        <w:t xml:space="preserve">in Migration Management App issue list </w:t>
      </w:r>
      <w:r w:rsidR="000C7A21">
        <w:t xml:space="preserve">as and when they </w:t>
      </w:r>
      <w:r w:rsidR="005719CD">
        <w:t>discover</w:t>
      </w:r>
      <w:r w:rsidR="005C0B93">
        <w:t xml:space="preserve"> those issues</w:t>
      </w:r>
      <w:r w:rsidR="000C7A21">
        <w:t xml:space="preserve">. </w:t>
      </w:r>
      <w:r w:rsidR="00914FC5">
        <w:t>Microsoft</w:t>
      </w:r>
      <w:r w:rsidR="000C7A21">
        <w:t xml:space="preserve"> team will work during this (</w:t>
      </w:r>
      <w:r w:rsidR="005C0B93">
        <w:t>Monday</w:t>
      </w:r>
      <w:r w:rsidR="007F0B94">
        <w:t xml:space="preserve"> </w:t>
      </w:r>
      <w:r w:rsidR="000C7A21">
        <w:t xml:space="preserve">– </w:t>
      </w:r>
      <w:r w:rsidR="00731F0F">
        <w:t>Friday</w:t>
      </w:r>
      <w:r w:rsidR="000C7A21">
        <w:t xml:space="preserve">) </w:t>
      </w:r>
      <w:r w:rsidR="00B149D1">
        <w:t xml:space="preserve">duration </w:t>
      </w:r>
      <w:r w:rsidR="000C7A21">
        <w:t xml:space="preserve">to fix issues reported by </w:t>
      </w:r>
      <w:r>
        <w:t>Manulife</w:t>
      </w:r>
      <w:r w:rsidR="000C7A21">
        <w:t xml:space="preserve">. </w:t>
      </w:r>
    </w:p>
    <w:p w14:paraId="19D75B9E" w14:textId="3F30AC67" w:rsidR="00BB6A4D" w:rsidRDefault="00BB6A4D" w:rsidP="000C7A21">
      <w:r>
        <w:t>For OOB content UAT will start as soon the jobs are finished and migration team is done with remediation. Microsoft will inform SPOC via e-mail about completion of OOB jobs.</w:t>
      </w:r>
    </w:p>
    <w:p w14:paraId="086B8A17" w14:textId="0416BED3" w:rsidR="000C7A21" w:rsidRPr="00A92257" w:rsidRDefault="000C7A21" w:rsidP="000C7A21">
      <w:pPr>
        <w:rPr>
          <w:b/>
        </w:rPr>
      </w:pPr>
      <w:r w:rsidRPr="00A92257">
        <w:rPr>
          <w:b/>
        </w:rPr>
        <w:t xml:space="preserve">Week </w:t>
      </w:r>
      <w:r w:rsidR="00E86711" w:rsidRPr="00A92257">
        <w:rPr>
          <w:b/>
        </w:rPr>
        <w:t>5</w:t>
      </w:r>
      <w:r w:rsidRPr="00A92257">
        <w:rPr>
          <w:b/>
        </w:rPr>
        <w:t xml:space="preserve"> UAT (</w:t>
      </w:r>
      <w:r w:rsidR="00D7324E" w:rsidRPr="00A92257">
        <w:rPr>
          <w:b/>
        </w:rPr>
        <w:t>Manulife</w:t>
      </w:r>
      <w:r w:rsidRPr="00A92257">
        <w:rPr>
          <w:b/>
        </w:rPr>
        <w:t>):</w:t>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43"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05"/>
        <w:gridCol w:w="2567"/>
        <w:gridCol w:w="1903"/>
        <w:gridCol w:w="2056"/>
        <w:gridCol w:w="2449"/>
        <w:tblGridChange w:id="344">
          <w:tblGrid>
            <w:gridCol w:w="1069"/>
            <w:gridCol w:w="2482"/>
            <w:gridCol w:w="1840"/>
            <w:gridCol w:w="2321"/>
            <w:gridCol w:w="2368"/>
          </w:tblGrid>
        </w:tblGridChange>
      </w:tblGrid>
      <w:tr w:rsidR="000C7A21" w:rsidRPr="009C7288" w14:paraId="69FF6158"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345" w:author="Author">
              <w:tcPr>
                <w:tcW w:w="1069" w:type="dxa"/>
              </w:tcPr>
            </w:tcPrChange>
          </w:tcPr>
          <w:p w14:paraId="209D3C4B"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346" w:author="Author">
              <w:tcPr>
                <w:tcW w:w="2482" w:type="dxa"/>
              </w:tcPr>
            </w:tcPrChange>
          </w:tcPr>
          <w:p w14:paraId="4B1EDBF7"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347" w:author="Author">
              <w:tcPr>
                <w:tcW w:w="1840" w:type="dxa"/>
              </w:tcPr>
            </w:tcPrChange>
          </w:tcPr>
          <w:p w14:paraId="79E980F2"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348" w:author="Author">
              <w:tcPr>
                <w:tcW w:w="2321" w:type="dxa"/>
              </w:tcPr>
            </w:tcPrChange>
          </w:tcPr>
          <w:p w14:paraId="0E04CB8A"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349" w:author="Author">
              <w:tcPr>
                <w:tcW w:w="2368" w:type="dxa"/>
              </w:tcPr>
            </w:tcPrChange>
          </w:tcPr>
          <w:p w14:paraId="690117EA" w14:textId="409DC4BE"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w:t>
            </w:r>
            <w:r w:rsidR="00D83119" w:rsidRPr="00A92257">
              <w:rPr>
                <w:b/>
              </w:rPr>
              <w:t>EST</w:t>
            </w:r>
            <w:r w:rsidRPr="00A92257">
              <w:rPr>
                <w:b/>
              </w:rPr>
              <w:t>)</w:t>
            </w:r>
          </w:p>
        </w:tc>
      </w:tr>
      <w:tr w:rsidR="004B2018" w14:paraId="59AEDC10" w14:textId="77777777" w:rsidTr="00A92257">
        <w:trPr>
          <w:trHeight w:val="520"/>
          <w:trPrChange w:id="350"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351" w:author="Author">
              <w:tcPr>
                <w:tcW w:w="1069" w:type="dxa"/>
                <w:tcBorders>
                  <w:top w:val="single" w:sz="4" w:space="0" w:color="auto"/>
                  <w:left w:val="single" w:sz="4" w:space="0" w:color="auto"/>
                  <w:bottom w:val="single" w:sz="4" w:space="0" w:color="auto"/>
                  <w:right w:val="single" w:sz="4" w:space="0" w:color="auto"/>
                </w:tcBorders>
              </w:tcPr>
            </w:tcPrChange>
          </w:tcPr>
          <w:p w14:paraId="09496B8F" w14:textId="77777777" w:rsidR="004B2018" w:rsidRDefault="004B2018" w:rsidP="005F3F92">
            <w:r>
              <w:t>1.</w:t>
            </w:r>
          </w:p>
        </w:tc>
        <w:tc>
          <w:tcPr>
            <w:tcW w:w="0" w:type="dxa"/>
            <w:tcBorders>
              <w:top w:val="single" w:sz="4" w:space="0" w:color="auto"/>
              <w:left w:val="single" w:sz="4" w:space="0" w:color="auto"/>
              <w:bottom w:val="single" w:sz="4" w:space="0" w:color="auto"/>
              <w:right w:val="single" w:sz="4" w:space="0" w:color="auto"/>
            </w:tcBorders>
            <w:tcPrChange w:id="352" w:author="Author">
              <w:tcPr>
                <w:tcW w:w="2482" w:type="dxa"/>
                <w:tcBorders>
                  <w:top w:val="single" w:sz="4" w:space="0" w:color="auto"/>
                  <w:left w:val="single" w:sz="4" w:space="0" w:color="auto"/>
                  <w:bottom w:val="single" w:sz="4" w:space="0" w:color="auto"/>
                  <w:right w:val="single" w:sz="4" w:space="0" w:color="auto"/>
                </w:tcBorders>
              </w:tcPr>
            </w:tcPrChange>
          </w:tcPr>
          <w:p w14:paraId="324A455D" w14:textId="7D97B4EB" w:rsidR="004B2018" w:rsidRPr="00F721ED" w:rsidRDefault="00A835A5" w:rsidP="005F3F92">
            <w:r>
              <w:t xml:space="preserve">Validate </w:t>
            </w:r>
            <w:r w:rsidR="00045D23">
              <w:t>Email #2 sent to</w:t>
            </w:r>
            <w:r w:rsidR="004B2018" w:rsidRPr="004B2018">
              <w:t xml:space="preserve"> Content Owner that site collections are open for UAT.</w:t>
            </w:r>
          </w:p>
        </w:tc>
        <w:tc>
          <w:tcPr>
            <w:tcW w:w="0" w:type="dxa"/>
            <w:tcBorders>
              <w:top w:val="single" w:sz="4" w:space="0" w:color="auto"/>
              <w:left w:val="single" w:sz="4" w:space="0" w:color="auto"/>
              <w:bottom w:val="single" w:sz="4" w:space="0" w:color="auto"/>
              <w:right w:val="single" w:sz="4" w:space="0" w:color="auto"/>
            </w:tcBorders>
            <w:tcPrChange w:id="353" w:author="Author">
              <w:tcPr>
                <w:tcW w:w="1840" w:type="dxa"/>
                <w:tcBorders>
                  <w:top w:val="single" w:sz="4" w:space="0" w:color="auto"/>
                  <w:left w:val="single" w:sz="4" w:space="0" w:color="auto"/>
                  <w:bottom w:val="single" w:sz="4" w:space="0" w:color="auto"/>
                  <w:right w:val="single" w:sz="4" w:space="0" w:color="auto"/>
                </w:tcBorders>
              </w:tcPr>
            </w:tcPrChange>
          </w:tcPr>
          <w:p w14:paraId="6653C03F" w14:textId="5CFC9919" w:rsidR="004B2018" w:rsidRPr="00741047" w:rsidRDefault="00D7324E" w:rsidP="005F3F92">
            <w:r>
              <w:t>Manulife</w:t>
            </w:r>
          </w:p>
        </w:tc>
        <w:tc>
          <w:tcPr>
            <w:tcW w:w="0" w:type="dxa"/>
            <w:tcBorders>
              <w:top w:val="single" w:sz="4" w:space="0" w:color="auto"/>
              <w:left w:val="single" w:sz="4" w:space="0" w:color="auto"/>
              <w:bottom w:val="single" w:sz="4" w:space="0" w:color="auto"/>
              <w:right w:val="single" w:sz="4" w:space="0" w:color="auto"/>
            </w:tcBorders>
            <w:tcPrChange w:id="354" w:author="Author">
              <w:tcPr>
                <w:tcW w:w="2321" w:type="dxa"/>
                <w:tcBorders>
                  <w:top w:val="single" w:sz="4" w:space="0" w:color="auto"/>
                  <w:left w:val="single" w:sz="4" w:space="0" w:color="auto"/>
                  <w:bottom w:val="single" w:sz="4" w:space="0" w:color="auto"/>
                  <w:right w:val="single" w:sz="4" w:space="0" w:color="auto"/>
                </w:tcBorders>
              </w:tcPr>
            </w:tcPrChange>
          </w:tcPr>
          <w:p w14:paraId="36032B52" w14:textId="5EB676C3" w:rsidR="004B2018" w:rsidRPr="00E710BF" w:rsidRDefault="004B2018" w:rsidP="005F3F92">
            <w:pPr>
              <w:rPr>
                <w:bCs/>
              </w:rPr>
            </w:pPr>
            <w:r w:rsidRPr="00EC11E5">
              <w:t>Complete by </w:t>
            </w:r>
            <w:r w:rsidR="004C50EA">
              <w:t>Friday</w:t>
            </w:r>
            <w:r w:rsidRPr="00EC11E5">
              <w:t xml:space="preserve"> </w:t>
            </w:r>
            <w:r w:rsidR="004F6ACD" w:rsidRPr="00EC11E5">
              <w:t>7</w:t>
            </w:r>
            <w:r w:rsidRPr="009B2277">
              <w:t>:30 PM IST</w:t>
            </w:r>
            <w:r w:rsidR="00A3187D">
              <w:t xml:space="preserve"> (T+4)</w:t>
            </w:r>
          </w:p>
          <w:p w14:paraId="32A1BAFD" w14:textId="77777777" w:rsidR="004B2018" w:rsidRPr="00E710BF" w:rsidRDefault="004B2018" w:rsidP="005F3F92"/>
        </w:tc>
        <w:tc>
          <w:tcPr>
            <w:tcW w:w="0" w:type="dxa"/>
            <w:tcBorders>
              <w:top w:val="single" w:sz="4" w:space="0" w:color="auto"/>
              <w:left w:val="single" w:sz="4" w:space="0" w:color="auto"/>
              <w:bottom w:val="single" w:sz="4" w:space="0" w:color="auto"/>
              <w:right w:val="single" w:sz="4" w:space="0" w:color="auto"/>
            </w:tcBorders>
            <w:tcPrChange w:id="355" w:author="Author">
              <w:tcPr>
                <w:tcW w:w="2368" w:type="dxa"/>
                <w:tcBorders>
                  <w:top w:val="single" w:sz="4" w:space="0" w:color="auto"/>
                  <w:left w:val="single" w:sz="4" w:space="0" w:color="auto"/>
                  <w:bottom w:val="single" w:sz="4" w:space="0" w:color="auto"/>
                  <w:right w:val="single" w:sz="4" w:space="0" w:color="auto"/>
                </w:tcBorders>
              </w:tcPr>
            </w:tcPrChange>
          </w:tcPr>
          <w:p w14:paraId="49D9EFD6" w14:textId="77777777" w:rsidR="00A3187D" w:rsidRPr="00E710BF" w:rsidRDefault="004B2018" w:rsidP="00A3187D">
            <w:pPr>
              <w:rPr>
                <w:bCs/>
              </w:rPr>
            </w:pPr>
            <w:r w:rsidRPr="00EC11E5">
              <w:t>Complete by </w:t>
            </w:r>
            <w:r w:rsidR="004C50EA">
              <w:t>Friday</w:t>
            </w:r>
            <w:r w:rsidRPr="00EC11E5">
              <w:t xml:space="preserve"> </w:t>
            </w:r>
            <w:r w:rsidR="001B1F65" w:rsidRPr="00EC11E5">
              <w:t>9</w:t>
            </w:r>
            <w:r w:rsidRPr="009B2277">
              <w:t xml:space="preserve">:00 AM </w:t>
            </w:r>
            <w:r w:rsidR="001B1F65" w:rsidRPr="000278EF">
              <w:t>EST</w:t>
            </w:r>
            <w:r w:rsidR="00A3187D">
              <w:t xml:space="preserve"> (T+4)</w:t>
            </w:r>
          </w:p>
          <w:p w14:paraId="018F395B" w14:textId="25051468" w:rsidR="004B2018" w:rsidRPr="00E710BF" w:rsidRDefault="004B2018" w:rsidP="005F3F92">
            <w:pPr>
              <w:rPr>
                <w:bCs/>
              </w:rPr>
            </w:pPr>
          </w:p>
          <w:p w14:paraId="6E98096F" w14:textId="77777777" w:rsidR="004B2018" w:rsidRPr="00E710BF" w:rsidRDefault="004B2018" w:rsidP="005F3F92"/>
        </w:tc>
      </w:tr>
      <w:tr w:rsidR="000C7A21" w14:paraId="42CC36D1" w14:textId="77777777" w:rsidTr="00A92257">
        <w:trPr>
          <w:trHeight w:val="520"/>
          <w:trPrChange w:id="356"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357" w:author="Author">
              <w:tcPr>
                <w:tcW w:w="1069" w:type="dxa"/>
                <w:tcBorders>
                  <w:top w:val="single" w:sz="4" w:space="0" w:color="auto"/>
                  <w:left w:val="single" w:sz="4" w:space="0" w:color="auto"/>
                  <w:bottom w:val="single" w:sz="4" w:space="0" w:color="auto"/>
                  <w:right w:val="single" w:sz="4" w:space="0" w:color="auto"/>
                </w:tcBorders>
              </w:tcPr>
            </w:tcPrChange>
          </w:tcPr>
          <w:p w14:paraId="0546580C" w14:textId="73681840" w:rsidR="000C7A21" w:rsidRDefault="00E35D65" w:rsidP="004167D0">
            <w:r>
              <w:t>2</w:t>
            </w:r>
            <w:r w:rsidR="000C7A21">
              <w:t>.</w:t>
            </w:r>
          </w:p>
        </w:tc>
        <w:tc>
          <w:tcPr>
            <w:tcW w:w="0" w:type="dxa"/>
            <w:tcBorders>
              <w:top w:val="single" w:sz="4" w:space="0" w:color="auto"/>
              <w:left w:val="single" w:sz="4" w:space="0" w:color="auto"/>
              <w:bottom w:val="single" w:sz="4" w:space="0" w:color="auto"/>
              <w:right w:val="single" w:sz="4" w:space="0" w:color="auto"/>
            </w:tcBorders>
            <w:tcPrChange w:id="358" w:author="Author">
              <w:tcPr>
                <w:tcW w:w="2482" w:type="dxa"/>
                <w:tcBorders>
                  <w:top w:val="single" w:sz="4" w:space="0" w:color="auto"/>
                  <w:left w:val="single" w:sz="4" w:space="0" w:color="auto"/>
                  <w:bottom w:val="single" w:sz="4" w:space="0" w:color="auto"/>
                  <w:right w:val="single" w:sz="4" w:space="0" w:color="auto"/>
                </w:tcBorders>
              </w:tcPr>
            </w:tcPrChange>
          </w:tcPr>
          <w:p w14:paraId="76AC6720" w14:textId="77777777" w:rsidR="000C7A21" w:rsidRPr="00E710BF" w:rsidRDefault="000C7A21" w:rsidP="004167D0">
            <w:r w:rsidRPr="00E710BF">
              <w:t>UAT Active: Content Owners to Validate the Site and raise issues. </w:t>
            </w:r>
          </w:p>
          <w:p w14:paraId="4EFD1B41" w14:textId="77777777" w:rsidR="000C7A21" w:rsidRPr="00E710BF" w:rsidRDefault="000C7A21" w:rsidP="004167D0">
            <w:r w:rsidRPr="00E710BF">
              <w:t>Stakeholders to attend Issues Triage Calls</w:t>
            </w:r>
          </w:p>
          <w:p w14:paraId="5F0B645A" w14:textId="177FFEA2" w:rsidR="000C7A21" w:rsidRPr="00E710BF" w:rsidRDefault="000C7A21" w:rsidP="004167D0">
            <w:r w:rsidRPr="00E710BF">
              <w:t xml:space="preserve">UAT issue reporting closes </w:t>
            </w:r>
            <w:r w:rsidR="00B75062">
              <w:t>Thursday</w:t>
            </w:r>
            <w:r w:rsidR="00B75062" w:rsidRPr="00E710BF">
              <w:t xml:space="preserve"> </w:t>
            </w:r>
            <w:r w:rsidR="00266985">
              <w:t>Close of Business</w:t>
            </w:r>
          </w:p>
          <w:p w14:paraId="5315C56F" w14:textId="77777777" w:rsidR="000C7A21" w:rsidRPr="00F721ED" w:rsidRDefault="000C7A21" w:rsidP="004167D0"/>
        </w:tc>
        <w:tc>
          <w:tcPr>
            <w:tcW w:w="0" w:type="dxa"/>
            <w:tcBorders>
              <w:top w:val="single" w:sz="4" w:space="0" w:color="auto"/>
              <w:left w:val="single" w:sz="4" w:space="0" w:color="auto"/>
              <w:bottom w:val="single" w:sz="4" w:space="0" w:color="auto"/>
              <w:right w:val="single" w:sz="4" w:space="0" w:color="auto"/>
            </w:tcBorders>
            <w:tcPrChange w:id="359" w:author="Author">
              <w:tcPr>
                <w:tcW w:w="1840" w:type="dxa"/>
                <w:tcBorders>
                  <w:top w:val="single" w:sz="4" w:space="0" w:color="auto"/>
                  <w:left w:val="single" w:sz="4" w:space="0" w:color="auto"/>
                  <w:bottom w:val="single" w:sz="4" w:space="0" w:color="auto"/>
                  <w:right w:val="single" w:sz="4" w:space="0" w:color="auto"/>
                </w:tcBorders>
              </w:tcPr>
            </w:tcPrChange>
          </w:tcPr>
          <w:p w14:paraId="05440D04" w14:textId="11F2F027" w:rsidR="000C7A21" w:rsidRPr="00741047" w:rsidRDefault="00D7324E" w:rsidP="004167D0">
            <w:r>
              <w:t>Manulife</w:t>
            </w:r>
          </w:p>
        </w:tc>
        <w:tc>
          <w:tcPr>
            <w:tcW w:w="0" w:type="dxa"/>
            <w:tcBorders>
              <w:top w:val="single" w:sz="4" w:space="0" w:color="auto"/>
              <w:left w:val="single" w:sz="4" w:space="0" w:color="auto"/>
              <w:bottom w:val="single" w:sz="4" w:space="0" w:color="auto"/>
              <w:right w:val="single" w:sz="4" w:space="0" w:color="auto"/>
            </w:tcBorders>
            <w:tcPrChange w:id="360" w:author="Author">
              <w:tcPr>
                <w:tcW w:w="2321" w:type="dxa"/>
                <w:tcBorders>
                  <w:top w:val="single" w:sz="4" w:space="0" w:color="auto"/>
                  <w:left w:val="single" w:sz="4" w:space="0" w:color="auto"/>
                  <w:bottom w:val="single" w:sz="4" w:space="0" w:color="auto"/>
                  <w:right w:val="single" w:sz="4" w:space="0" w:color="auto"/>
                </w:tcBorders>
              </w:tcPr>
            </w:tcPrChange>
          </w:tcPr>
          <w:p w14:paraId="727E2FE8" w14:textId="77777777" w:rsidR="00A3187D" w:rsidRPr="00E710BF" w:rsidRDefault="000C7A21" w:rsidP="00A3187D">
            <w:pPr>
              <w:rPr>
                <w:bCs/>
              </w:rPr>
            </w:pPr>
            <w:r w:rsidRPr="00EC11E5">
              <w:t>Complete by </w:t>
            </w:r>
            <w:r w:rsidR="001B6E21" w:rsidRPr="00EC11E5">
              <w:t>Friday</w:t>
            </w:r>
            <w:r w:rsidR="00B75062" w:rsidRPr="009B2277">
              <w:t xml:space="preserve"> </w:t>
            </w:r>
            <w:r w:rsidR="00B71F68">
              <w:t>4</w:t>
            </w:r>
            <w:r w:rsidRPr="009B2277">
              <w:t xml:space="preserve">:30 </w:t>
            </w:r>
            <w:r w:rsidR="001B6E21" w:rsidRPr="009B2277">
              <w:t>A</w:t>
            </w:r>
            <w:r w:rsidRPr="009B2277">
              <w:t>M IST</w:t>
            </w:r>
            <w:r w:rsidR="00A3187D">
              <w:t xml:space="preserve"> (T+4)</w:t>
            </w:r>
          </w:p>
          <w:p w14:paraId="1EB41631" w14:textId="3E300240" w:rsidR="000C7A21" w:rsidRPr="00E710BF" w:rsidRDefault="000C7A21" w:rsidP="004167D0">
            <w:pPr>
              <w:rPr>
                <w:bCs/>
              </w:rPr>
            </w:pPr>
          </w:p>
          <w:p w14:paraId="7DC41111" w14:textId="77777777" w:rsidR="000C7A21" w:rsidRPr="00E710BF" w:rsidRDefault="000C7A21" w:rsidP="004167D0"/>
        </w:tc>
        <w:tc>
          <w:tcPr>
            <w:tcW w:w="0" w:type="dxa"/>
            <w:tcBorders>
              <w:top w:val="single" w:sz="4" w:space="0" w:color="auto"/>
              <w:left w:val="single" w:sz="4" w:space="0" w:color="auto"/>
              <w:bottom w:val="single" w:sz="4" w:space="0" w:color="auto"/>
              <w:right w:val="single" w:sz="4" w:space="0" w:color="auto"/>
            </w:tcBorders>
            <w:tcPrChange w:id="361" w:author="Author">
              <w:tcPr>
                <w:tcW w:w="2368" w:type="dxa"/>
                <w:tcBorders>
                  <w:top w:val="single" w:sz="4" w:space="0" w:color="auto"/>
                  <w:left w:val="single" w:sz="4" w:space="0" w:color="auto"/>
                  <w:bottom w:val="single" w:sz="4" w:space="0" w:color="auto"/>
                  <w:right w:val="single" w:sz="4" w:space="0" w:color="auto"/>
                </w:tcBorders>
              </w:tcPr>
            </w:tcPrChange>
          </w:tcPr>
          <w:p w14:paraId="5C212953" w14:textId="43779C33" w:rsidR="00A3187D" w:rsidRPr="00E710BF" w:rsidRDefault="000C7A21" w:rsidP="00A3187D">
            <w:pPr>
              <w:rPr>
                <w:bCs/>
              </w:rPr>
            </w:pPr>
            <w:r w:rsidRPr="00EC11E5">
              <w:t>Complete by </w:t>
            </w:r>
            <w:r w:rsidR="001B6E21" w:rsidRPr="00EC11E5">
              <w:t xml:space="preserve">Thursday </w:t>
            </w:r>
            <w:r w:rsidRPr="009B2277">
              <w:t xml:space="preserve">5:00 PM </w:t>
            </w:r>
            <w:r w:rsidR="0078744B">
              <w:t>CT</w:t>
            </w:r>
            <w:r w:rsidR="00A3187D">
              <w:t xml:space="preserve"> (T+4)</w:t>
            </w:r>
          </w:p>
          <w:p w14:paraId="65CFAD03" w14:textId="3347FB93" w:rsidR="000C7A21" w:rsidRPr="00E710BF" w:rsidRDefault="000C7A21" w:rsidP="004167D0">
            <w:pPr>
              <w:rPr>
                <w:bCs/>
              </w:rPr>
            </w:pPr>
          </w:p>
          <w:p w14:paraId="6B2D4565" w14:textId="77777777" w:rsidR="000C7A21" w:rsidRPr="00E710BF" w:rsidRDefault="000C7A21" w:rsidP="004167D0"/>
        </w:tc>
      </w:tr>
      <w:tr w:rsidR="00E43054" w14:paraId="1B2E12D8" w14:textId="77777777" w:rsidTr="00A92257">
        <w:trPr>
          <w:trHeight w:val="520"/>
          <w:trPrChange w:id="362"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363" w:author="Author">
              <w:tcPr>
                <w:tcW w:w="1069" w:type="dxa"/>
                <w:tcBorders>
                  <w:top w:val="single" w:sz="4" w:space="0" w:color="auto"/>
                  <w:left w:val="single" w:sz="4" w:space="0" w:color="auto"/>
                  <w:bottom w:val="single" w:sz="4" w:space="0" w:color="auto"/>
                  <w:right w:val="single" w:sz="4" w:space="0" w:color="auto"/>
                </w:tcBorders>
              </w:tcPr>
            </w:tcPrChange>
          </w:tcPr>
          <w:p w14:paraId="6070AA7D" w14:textId="03A2767C" w:rsidR="00E43054" w:rsidRDefault="00E43054" w:rsidP="004167D0">
            <w:r>
              <w:t>3</w:t>
            </w:r>
          </w:p>
        </w:tc>
        <w:tc>
          <w:tcPr>
            <w:tcW w:w="0" w:type="dxa"/>
            <w:tcBorders>
              <w:top w:val="single" w:sz="4" w:space="0" w:color="auto"/>
              <w:left w:val="single" w:sz="4" w:space="0" w:color="auto"/>
              <w:bottom w:val="single" w:sz="4" w:space="0" w:color="auto"/>
              <w:right w:val="single" w:sz="4" w:space="0" w:color="auto"/>
            </w:tcBorders>
            <w:tcPrChange w:id="364" w:author="Author">
              <w:tcPr>
                <w:tcW w:w="2482" w:type="dxa"/>
                <w:tcBorders>
                  <w:top w:val="single" w:sz="4" w:space="0" w:color="auto"/>
                  <w:left w:val="single" w:sz="4" w:space="0" w:color="auto"/>
                  <w:bottom w:val="single" w:sz="4" w:space="0" w:color="auto"/>
                  <w:right w:val="single" w:sz="4" w:space="0" w:color="auto"/>
                </w:tcBorders>
              </w:tcPr>
            </w:tcPrChange>
          </w:tcPr>
          <w:p w14:paraId="7D97DA29" w14:textId="77777777" w:rsidR="00E43054" w:rsidRPr="00E710BF" w:rsidRDefault="00E43054" w:rsidP="00E43054">
            <w:pPr>
              <w:rPr>
                <w:bCs/>
              </w:rPr>
            </w:pPr>
            <w:r w:rsidRPr="00EC11E5">
              <w:t>Attend Daily Triage Call</w:t>
            </w:r>
          </w:p>
          <w:p w14:paraId="5D497957" w14:textId="77777777" w:rsidR="00E43054" w:rsidRPr="00E710BF" w:rsidRDefault="00E43054" w:rsidP="004167D0"/>
        </w:tc>
        <w:tc>
          <w:tcPr>
            <w:tcW w:w="0" w:type="dxa"/>
            <w:tcBorders>
              <w:top w:val="single" w:sz="4" w:space="0" w:color="auto"/>
              <w:left w:val="single" w:sz="4" w:space="0" w:color="auto"/>
              <w:bottom w:val="single" w:sz="4" w:space="0" w:color="auto"/>
              <w:right w:val="single" w:sz="4" w:space="0" w:color="auto"/>
            </w:tcBorders>
            <w:tcPrChange w:id="365" w:author="Author">
              <w:tcPr>
                <w:tcW w:w="1840" w:type="dxa"/>
                <w:tcBorders>
                  <w:top w:val="single" w:sz="4" w:space="0" w:color="auto"/>
                  <w:left w:val="single" w:sz="4" w:space="0" w:color="auto"/>
                  <w:bottom w:val="single" w:sz="4" w:space="0" w:color="auto"/>
                  <w:right w:val="single" w:sz="4" w:space="0" w:color="auto"/>
                </w:tcBorders>
              </w:tcPr>
            </w:tcPrChange>
          </w:tcPr>
          <w:p w14:paraId="66C0E914" w14:textId="35F0C96A" w:rsidR="00E43054" w:rsidRDefault="00D7324E" w:rsidP="004167D0">
            <w:r>
              <w:t>Manulife</w:t>
            </w:r>
          </w:p>
        </w:tc>
        <w:tc>
          <w:tcPr>
            <w:tcW w:w="0" w:type="dxa"/>
            <w:tcBorders>
              <w:top w:val="single" w:sz="4" w:space="0" w:color="auto"/>
              <w:left w:val="single" w:sz="4" w:space="0" w:color="auto"/>
              <w:bottom w:val="single" w:sz="4" w:space="0" w:color="auto"/>
              <w:right w:val="single" w:sz="4" w:space="0" w:color="auto"/>
            </w:tcBorders>
            <w:tcPrChange w:id="366" w:author="Author">
              <w:tcPr>
                <w:tcW w:w="2321" w:type="dxa"/>
                <w:tcBorders>
                  <w:top w:val="single" w:sz="4" w:space="0" w:color="auto"/>
                  <w:left w:val="single" w:sz="4" w:space="0" w:color="auto"/>
                  <w:bottom w:val="single" w:sz="4" w:space="0" w:color="auto"/>
                  <w:right w:val="single" w:sz="4" w:space="0" w:color="auto"/>
                </w:tcBorders>
              </w:tcPr>
            </w:tcPrChange>
          </w:tcPr>
          <w:p w14:paraId="11BA8261" w14:textId="40DE2453" w:rsidR="00E43054" w:rsidRPr="00E710BF" w:rsidRDefault="00E43054" w:rsidP="004167D0">
            <w:pPr>
              <w:rPr>
                <w:bCs/>
              </w:rPr>
            </w:pPr>
            <w:r w:rsidRPr="00EC11E5">
              <w:t>Daily Call</w:t>
            </w:r>
          </w:p>
        </w:tc>
        <w:tc>
          <w:tcPr>
            <w:tcW w:w="0" w:type="dxa"/>
            <w:tcBorders>
              <w:top w:val="single" w:sz="4" w:space="0" w:color="auto"/>
              <w:left w:val="single" w:sz="4" w:space="0" w:color="auto"/>
              <w:bottom w:val="single" w:sz="4" w:space="0" w:color="auto"/>
              <w:right w:val="single" w:sz="4" w:space="0" w:color="auto"/>
            </w:tcBorders>
            <w:tcPrChange w:id="367" w:author="Author">
              <w:tcPr>
                <w:tcW w:w="2368" w:type="dxa"/>
                <w:tcBorders>
                  <w:top w:val="single" w:sz="4" w:space="0" w:color="auto"/>
                  <w:left w:val="single" w:sz="4" w:space="0" w:color="auto"/>
                  <w:bottom w:val="single" w:sz="4" w:space="0" w:color="auto"/>
                  <w:right w:val="single" w:sz="4" w:space="0" w:color="auto"/>
                </w:tcBorders>
              </w:tcPr>
            </w:tcPrChange>
          </w:tcPr>
          <w:p w14:paraId="3B287C1C" w14:textId="7E5A3A8C" w:rsidR="00E43054" w:rsidRPr="00E710BF" w:rsidRDefault="00E43054" w:rsidP="004167D0">
            <w:pPr>
              <w:rPr>
                <w:bCs/>
              </w:rPr>
            </w:pPr>
            <w:r w:rsidRPr="00EC11E5">
              <w:t>Daily Call</w:t>
            </w:r>
          </w:p>
        </w:tc>
      </w:tr>
    </w:tbl>
    <w:p w14:paraId="36899A9A" w14:textId="77777777" w:rsidR="00216091" w:rsidRDefault="00216091" w:rsidP="000C7A21">
      <w:pPr>
        <w:rPr>
          <w:b/>
        </w:rPr>
      </w:pPr>
    </w:p>
    <w:p w14:paraId="2A6FF6AF" w14:textId="11E7454B" w:rsidR="000C7A21" w:rsidRPr="00A92257" w:rsidRDefault="000C7A21" w:rsidP="000C7A21">
      <w:pPr>
        <w:rPr>
          <w:b/>
        </w:rPr>
      </w:pPr>
      <w:r w:rsidRPr="00A92257">
        <w:rPr>
          <w:b/>
        </w:rPr>
        <w:t xml:space="preserve">Week </w:t>
      </w:r>
      <w:r w:rsidR="00E86711" w:rsidRPr="00A92257">
        <w:rPr>
          <w:b/>
        </w:rPr>
        <w:t>5</w:t>
      </w:r>
      <w:r w:rsidRPr="00A92257">
        <w:rPr>
          <w:b/>
        </w:rPr>
        <w:t xml:space="preserve"> UAT (Microsoft):</w:t>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368"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027"/>
        <w:gridCol w:w="2785"/>
        <w:gridCol w:w="1885"/>
        <w:gridCol w:w="2233"/>
        <w:gridCol w:w="2150"/>
        <w:tblGridChange w:id="369">
          <w:tblGrid>
            <w:gridCol w:w="1027"/>
            <w:gridCol w:w="2785"/>
            <w:gridCol w:w="1885"/>
            <w:gridCol w:w="2233"/>
            <w:gridCol w:w="2150"/>
          </w:tblGrid>
        </w:tblGridChange>
      </w:tblGrid>
      <w:tr w:rsidR="000C7A21" w:rsidRPr="00BA19DA" w14:paraId="063C95CB"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370" w:author="Author">
              <w:tcPr>
                <w:tcW w:w="1027" w:type="dxa"/>
              </w:tcPr>
            </w:tcPrChange>
          </w:tcPr>
          <w:p w14:paraId="24575744"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371" w:author="Author">
              <w:tcPr>
                <w:tcW w:w="2785" w:type="dxa"/>
              </w:tcPr>
            </w:tcPrChange>
          </w:tcPr>
          <w:p w14:paraId="45BB8E50"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372" w:author="Author">
              <w:tcPr>
                <w:tcW w:w="1885" w:type="dxa"/>
              </w:tcPr>
            </w:tcPrChange>
          </w:tcPr>
          <w:p w14:paraId="474F7F42"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373" w:author="Author">
              <w:tcPr>
                <w:tcW w:w="2233" w:type="dxa"/>
              </w:tcPr>
            </w:tcPrChange>
          </w:tcPr>
          <w:p w14:paraId="4FD1EBE8"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374" w:author="Author">
              <w:tcPr>
                <w:tcW w:w="2150" w:type="dxa"/>
              </w:tcPr>
            </w:tcPrChange>
          </w:tcPr>
          <w:p w14:paraId="4353F075" w14:textId="2D709BA3"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w:t>
            </w:r>
            <w:r w:rsidR="00D83119" w:rsidRPr="00A92257">
              <w:rPr>
                <w:b/>
              </w:rPr>
              <w:t>EST</w:t>
            </w:r>
            <w:r w:rsidRPr="00A92257">
              <w:rPr>
                <w:b/>
              </w:rPr>
              <w:t>)</w:t>
            </w:r>
          </w:p>
        </w:tc>
      </w:tr>
      <w:tr w:rsidR="00C724A4" w14:paraId="153627DF" w14:textId="77777777" w:rsidTr="00A92257">
        <w:trPr>
          <w:trHeight w:val="752"/>
          <w:trPrChange w:id="375" w:author="Author">
            <w:trPr>
              <w:trHeight w:val="752"/>
            </w:trPr>
          </w:trPrChange>
        </w:trPr>
        <w:tc>
          <w:tcPr>
            <w:tcW w:w="0" w:type="dxa"/>
            <w:tcBorders>
              <w:top w:val="single" w:sz="4" w:space="0" w:color="auto"/>
              <w:left w:val="single" w:sz="4" w:space="0" w:color="auto"/>
              <w:bottom w:val="single" w:sz="4" w:space="0" w:color="auto"/>
              <w:right w:val="single" w:sz="4" w:space="0" w:color="auto"/>
            </w:tcBorders>
            <w:tcPrChange w:id="376" w:author="Author">
              <w:tcPr>
                <w:tcW w:w="1027" w:type="dxa"/>
                <w:tcBorders>
                  <w:top w:val="single" w:sz="4" w:space="0" w:color="auto"/>
                  <w:left w:val="single" w:sz="4" w:space="0" w:color="auto"/>
                  <w:bottom w:val="single" w:sz="4" w:space="0" w:color="auto"/>
                  <w:right w:val="single" w:sz="4" w:space="0" w:color="auto"/>
                </w:tcBorders>
              </w:tcPr>
            </w:tcPrChange>
          </w:tcPr>
          <w:p w14:paraId="16219A69" w14:textId="74F4C6EB" w:rsidR="00C724A4" w:rsidRPr="00BA19DA" w:rsidRDefault="00C724A4" w:rsidP="00C724A4">
            <w:r>
              <w:t>1.</w:t>
            </w:r>
          </w:p>
        </w:tc>
        <w:tc>
          <w:tcPr>
            <w:tcW w:w="0" w:type="dxa"/>
            <w:tcBorders>
              <w:top w:val="single" w:sz="4" w:space="0" w:color="auto"/>
              <w:left w:val="single" w:sz="4" w:space="0" w:color="auto"/>
              <w:bottom w:val="single" w:sz="4" w:space="0" w:color="auto"/>
              <w:right w:val="single" w:sz="4" w:space="0" w:color="auto"/>
            </w:tcBorders>
            <w:tcPrChange w:id="377" w:author="Author">
              <w:tcPr>
                <w:tcW w:w="2785" w:type="dxa"/>
                <w:tcBorders>
                  <w:top w:val="single" w:sz="4" w:space="0" w:color="auto"/>
                  <w:left w:val="single" w:sz="4" w:space="0" w:color="auto"/>
                  <w:bottom w:val="single" w:sz="4" w:space="0" w:color="auto"/>
                  <w:right w:val="single" w:sz="4" w:space="0" w:color="auto"/>
                </w:tcBorders>
              </w:tcPr>
            </w:tcPrChange>
          </w:tcPr>
          <w:p w14:paraId="222D6E49" w14:textId="66D12A80" w:rsidR="00C724A4" w:rsidRPr="00BA19DA" w:rsidRDefault="00C724A4" w:rsidP="00C724A4">
            <w:pPr>
              <w:rPr>
                <w:bCs/>
              </w:rPr>
            </w:pPr>
            <w:r w:rsidRPr="00EC11E5">
              <w:t xml:space="preserve">Releases sites for UAT and </w:t>
            </w:r>
            <w:r>
              <w:t xml:space="preserve">Send email to </w:t>
            </w:r>
            <w:r w:rsidR="00D7324E">
              <w:t>Manulife</w:t>
            </w:r>
            <w:r>
              <w:t xml:space="preserve"> Team with Wave Migration Report. </w:t>
            </w:r>
            <w:r w:rsidR="009644B3">
              <w:t>E</w:t>
            </w:r>
            <w:r w:rsidRPr="00727E0B">
              <w:t xml:space="preserve">mail communication will be sent out to </w:t>
            </w:r>
            <w:r w:rsidR="0068796E">
              <w:t>SPOC</w:t>
            </w:r>
          </w:p>
        </w:tc>
        <w:tc>
          <w:tcPr>
            <w:tcW w:w="0" w:type="dxa"/>
            <w:tcBorders>
              <w:top w:val="single" w:sz="4" w:space="0" w:color="auto"/>
              <w:left w:val="single" w:sz="4" w:space="0" w:color="auto"/>
              <w:bottom w:val="single" w:sz="4" w:space="0" w:color="auto"/>
              <w:right w:val="single" w:sz="4" w:space="0" w:color="auto"/>
            </w:tcBorders>
            <w:tcPrChange w:id="378" w:author="Author">
              <w:tcPr>
                <w:tcW w:w="1885" w:type="dxa"/>
                <w:tcBorders>
                  <w:top w:val="single" w:sz="4" w:space="0" w:color="auto"/>
                  <w:left w:val="single" w:sz="4" w:space="0" w:color="auto"/>
                  <w:bottom w:val="single" w:sz="4" w:space="0" w:color="auto"/>
                  <w:right w:val="single" w:sz="4" w:space="0" w:color="auto"/>
                </w:tcBorders>
              </w:tcPr>
            </w:tcPrChange>
          </w:tcPr>
          <w:p w14:paraId="43ECAC94" w14:textId="544602B9" w:rsidR="00C724A4" w:rsidRPr="00BA19DA" w:rsidRDefault="00C724A4" w:rsidP="00C724A4">
            <w:r w:rsidRPr="00BA19DA">
              <w:t>Microsoft</w:t>
            </w:r>
          </w:p>
        </w:tc>
        <w:tc>
          <w:tcPr>
            <w:tcW w:w="0" w:type="dxa"/>
            <w:tcBorders>
              <w:top w:val="single" w:sz="4" w:space="0" w:color="auto"/>
              <w:left w:val="single" w:sz="4" w:space="0" w:color="auto"/>
              <w:bottom w:val="single" w:sz="4" w:space="0" w:color="auto"/>
              <w:right w:val="single" w:sz="4" w:space="0" w:color="auto"/>
            </w:tcBorders>
            <w:tcPrChange w:id="379" w:author="Author">
              <w:tcPr>
                <w:tcW w:w="2233" w:type="dxa"/>
                <w:tcBorders>
                  <w:top w:val="single" w:sz="4" w:space="0" w:color="auto"/>
                  <w:left w:val="single" w:sz="4" w:space="0" w:color="auto"/>
                  <w:bottom w:val="single" w:sz="4" w:space="0" w:color="auto"/>
                  <w:right w:val="single" w:sz="4" w:space="0" w:color="auto"/>
                </w:tcBorders>
              </w:tcPr>
            </w:tcPrChange>
          </w:tcPr>
          <w:p w14:paraId="021F8CA5" w14:textId="77777777" w:rsidR="00AC0AA1" w:rsidRPr="00E710BF" w:rsidRDefault="00C724A4" w:rsidP="00AC0AA1">
            <w:pPr>
              <w:rPr>
                <w:bCs/>
              </w:rPr>
            </w:pPr>
            <w:r w:rsidRPr="00BA19DA">
              <w:t>Complete by </w:t>
            </w:r>
            <w:r w:rsidR="004D4D00">
              <w:t>Friday</w:t>
            </w:r>
            <w:r w:rsidRPr="00BA19DA">
              <w:t xml:space="preserve"> </w:t>
            </w:r>
            <w:r w:rsidR="004D4D00">
              <w:t>5:0</w:t>
            </w:r>
            <w:r w:rsidRPr="00BA19DA">
              <w:t>0 PM IST</w:t>
            </w:r>
            <w:r w:rsidR="00AC0AA1">
              <w:t xml:space="preserve"> (T+4)</w:t>
            </w:r>
          </w:p>
          <w:p w14:paraId="69A57D3C" w14:textId="4241B0B5" w:rsidR="00C724A4" w:rsidRPr="00BA19DA" w:rsidRDefault="00C724A4" w:rsidP="00C724A4"/>
        </w:tc>
        <w:tc>
          <w:tcPr>
            <w:tcW w:w="0" w:type="dxa"/>
            <w:tcBorders>
              <w:top w:val="single" w:sz="4" w:space="0" w:color="auto"/>
              <w:left w:val="single" w:sz="4" w:space="0" w:color="auto"/>
              <w:bottom w:val="single" w:sz="4" w:space="0" w:color="auto"/>
              <w:right w:val="single" w:sz="4" w:space="0" w:color="auto"/>
            </w:tcBorders>
            <w:tcPrChange w:id="380" w:author="Author">
              <w:tcPr>
                <w:tcW w:w="2150" w:type="dxa"/>
                <w:tcBorders>
                  <w:top w:val="single" w:sz="4" w:space="0" w:color="auto"/>
                  <w:left w:val="single" w:sz="4" w:space="0" w:color="auto"/>
                  <w:bottom w:val="single" w:sz="4" w:space="0" w:color="auto"/>
                  <w:right w:val="single" w:sz="4" w:space="0" w:color="auto"/>
                </w:tcBorders>
              </w:tcPr>
            </w:tcPrChange>
          </w:tcPr>
          <w:p w14:paraId="2D7D12B2" w14:textId="77777777" w:rsidR="00AC0AA1" w:rsidRPr="00E710BF" w:rsidRDefault="00C724A4" w:rsidP="00AC0AA1">
            <w:pPr>
              <w:rPr>
                <w:bCs/>
              </w:rPr>
            </w:pPr>
            <w:r w:rsidRPr="00BA19DA">
              <w:t>Complete by </w:t>
            </w:r>
            <w:r w:rsidR="004D4D00">
              <w:t>Friday 6:3</w:t>
            </w:r>
            <w:r w:rsidRPr="00BA19DA">
              <w:t>0 AM EST</w:t>
            </w:r>
            <w:r w:rsidR="00AC0AA1">
              <w:t xml:space="preserve"> (T+4)</w:t>
            </w:r>
          </w:p>
          <w:p w14:paraId="0CC24DFA" w14:textId="7D9D2AAD" w:rsidR="00C724A4" w:rsidRPr="00BA19DA" w:rsidRDefault="00C724A4" w:rsidP="00C724A4"/>
        </w:tc>
      </w:tr>
      <w:tr w:rsidR="00C724A4" w14:paraId="3E11161F" w14:textId="77777777" w:rsidTr="00A92257">
        <w:trPr>
          <w:trHeight w:val="752"/>
          <w:trPrChange w:id="381" w:author="Author">
            <w:trPr>
              <w:trHeight w:val="752"/>
            </w:trPr>
          </w:trPrChange>
        </w:trPr>
        <w:tc>
          <w:tcPr>
            <w:tcW w:w="0" w:type="dxa"/>
            <w:tcBorders>
              <w:top w:val="single" w:sz="4" w:space="0" w:color="auto"/>
              <w:left w:val="single" w:sz="4" w:space="0" w:color="auto"/>
              <w:bottom w:val="single" w:sz="4" w:space="0" w:color="auto"/>
              <w:right w:val="single" w:sz="4" w:space="0" w:color="auto"/>
            </w:tcBorders>
            <w:tcPrChange w:id="382" w:author="Author">
              <w:tcPr>
                <w:tcW w:w="1027" w:type="dxa"/>
                <w:tcBorders>
                  <w:top w:val="single" w:sz="4" w:space="0" w:color="auto"/>
                  <w:left w:val="single" w:sz="4" w:space="0" w:color="auto"/>
                  <w:bottom w:val="single" w:sz="4" w:space="0" w:color="auto"/>
                  <w:right w:val="single" w:sz="4" w:space="0" w:color="auto"/>
                </w:tcBorders>
              </w:tcPr>
            </w:tcPrChange>
          </w:tcPr>
          <w:p w14:paraId="1FDF842E" w14:textId="2F4A99A1" w:rsidR="00C724A4" w:rsidRPr="00A92257" w:rsidRDefault="00C724A4" w:rsidP="00C724A4">
            <w:pPr>
              <w:rPr>
                <w:b/>
              </w:rPr>
            </w:pPr>
            <w:r>
              <w:t>2.</w:t>
            </w:r>
          </w:p>
        </w:tc>
        <w:tc>
          <w:tcPr>
            <w:tcW w:w="0" w:type="dxa"/>
            <w:tcBorders>
              <w:top w:val="single" w:sz="4" w:space="0" w:color="auto"/>
              <w:left w:val="single" w:sz="4" w:space="0" w:color="auto"/>
              <w:bottom w:val="single" w:sz="4" w:space="0" w:color="auto"/>
              <w:right w:val="single" w:sz="4" w:space="0" w:color="auto"/>
            </w:tcBorders>
            <w:tcPrChange w:id="383" w:author="Author">
              <w:tcPr>
                <w:tcW w:w="2785" w:type="dxa"/>
                <w:tcBorders>
                  <w:top w:val="single" w:sz="4" w:space="0" w:color="auto"/>
                  <w:left w:val="single" w:sz="4" w:space="0" w:color="auto"/>
                  <w:bottom w:val="single" w:sz="4" w:space="0" w:color="auto"/>
                  <w:right w:val="single" w:sz="4" w:space="0" w:color="auto"/>
                </w:tcBorders>
              </w:tcPr>
            </w:tcPrChange>
          </w:tcPr>
          <w:p w14:paraId="5CDE8F7B" w14:textId="6F04CE26" w:rsidR="00C724A4" w:rsidRPr="00BA19DA" w:rsidRDefault="00C724A4" w:rsidP="00C724A4">
            <w:r w:rsidRPr="00EC11E5">
              <w:t>Initiate Email #2 from Migration Management App for UAT</w:t>
            </w:r>
          </w:p>
        </w:tc>
        <w:tc>
          <w:tcPr>
            <w:tcW w:w="0" w:type="dxa"/>
            <w:tcBorders>
              <w:top w:val="single" w:sz="4" w:space="0" w:color="auto"/>
              <w:left w:val="single" w:sz="4" w:space="0" w:color="auto"/>
              <w:bottom w:val="single" w:sz="4" w:space="0" w:color="auto"/>
              <w:right w:val="single" w:sz="4" w:space="0" w:color="auto"/>
            </w:tcBorders>
            <w:tcPrChange w:id="384" w:author="Author">
              <w:tcPr>
                <w:tcW w:w="1885" w:type="dxa"/>
                <w:tcBorders>
                  <w:top w:val="single" w:sz="4" w:space="0" w:color="auto"/>
                  <w:left w:val="single" w:sz="4" w:space="0" w:color="auto"/>
                  <w:bottom w:val="single" w:sz="4" w:space="0" w:color="auto"/>
                  <w:right w:val="single" w:sz="4" w:space="0" w:color="auto"/>
                </w:tcBorders>
              </w:tcPr>
            </w:tcPrChange>
          </w:tcPr>
          <w:p w14:paraId="6133596B" w14:textId="77777777" w:rsidR="00C724A4" w:rsidRPr="00BA19DA" w:rsidRDefault="00C724A4" w:rsidP="00C724A4">
            <w:r w:rsidRPr="00BA19DA">
              <w:t>Microsoft</w:t>
            </w:r>
          </w:p>
        </w:tc>
        <w:tc>
          <w:tcPr>
            <w:tcW w:w="0" w:type="dxa"/>
            <w:tcBorders>
              <w:top w:val="single" w:sz="4" w:space="0" w:color="auto"/>
              <w:left w:val="single" w:sz="4" w:space="0" w:color="auto"/>
              <w:bottom w:val="single" w:sz="4" w:space="0" w:color="auto"/>
              <w:right w:val="single" w:sz="4" w:space="0" w:color="auto"/>
            </w:tcBorders>
            <w:tcPrChange w:id="385" w:author="Author">
              <w:tcPr>
                <w:tcW w:w="2233" w:type="dxa"/>
                <w:tcBorders>
                  <w:top w:val="single" w:sz="4" w:space="0" w:color="auto"/>
                  <w:left w:val="single" w:sz="4" w:space="0" w:color="auto"/>
                  <w:bottom w:val="single" w:sz="4" w:space="0" w:color="auto"/>
                  <w:right w:val="single" w:sz="4" w:space="0" w:color="auto"/>
                </w:tcBorders>
              </w:tcPr>
            </w:tcPrChange>
          </w:tcPr>
          <w:p w14:paraId="609660C3" w14:textId="547D84CE" w:rsidR="008F4347" w:rsidRPr="00E710BF" w:rsidRDefault="00C724A4" w:rsidP="008F4347">
            <w:pPr>
              <w:rPr>
                <w:bCs/>
              </w:rPr>
            </w:pPr>
            <w:r w:rsidRPr="00BA19DA">
              <w:t xml:space="preserve">Complete by Monday </w:t>
            </w:r>
            <w:r w:rsidR="0083462D">
              <w:t>7</w:t>
            </w:r>
            <w:r w:rsidRPr="00BA19DA">
              <w:t>:30 PM IST</w:t>
            </w:r>
            <w:r w:rsidR="008F4347">
              <w:t xml:space="preserve"> (T+7)</w:t>
            </w:r>
          </w:p>
          <w:p w14:paraId="09FA41C1" w14:textId="38933D98" w:rsidR="00C724A4" w:rsidRPr="00BA19DA" w:rsidRDefault="00C724A4" w:rsidP="00C724A4"/>
        </w:tc>
        <w:tc>
          <w:tcPr>
            <w:tcW w:w="0" w:type="dxa"/>
            <w:tcBorders>
              <w:top w:val="single" w:sz="4" w:space="0" w:color="auto"/>
              <w:left w:val="single" w:sz="4" w:space="0" w:color="auto"/>
              <w:bottom w:val="single" w:sz="4" w:space="0" w:color="auto"/>
              <w:right w:val="single" w:sz="4" w:space="0" w:color="auto"/>
            </w:tcBorders>
            <w:tcPrChange w:id="386" w:author="Author">
              <w:tcPr>
                <w:tcW w:w="2150" w:type="dxa"/>
                <w:tcBorders>
                  <w:top w:val="single" w:sz="4" w:space="0" w:color="auto"/>
                  <w:left w:val="single" w:sz="4" w:space="0" w:color="auto"/>
                  <w:bottom w:val="single" w:sz="4" w:space="0" w:color="auto"/>
                  <w:right w:val="single" w:sz="4" w:space="0" w:color="auto"/>
                </w:tcBorders>
              </w:tcPr>
            </w:tcPrChange>
          </w:tcPr>
          <w:p w14:paraId="60B94175" w14:textId="5D377A15" w:rsidR="00C724A4" w:rsidRPr="00BA19DA" w:rsidRDefault="00C724A4" w:rsidP="00C724A4">
            <w:r w:rsidRPr="00BA19DA">
              <w:t>Complete by Monday 9:00 AM EST</w:t>
            </w:r>
            <w:r w:rsidR="008F4347">
              <w:t xml:space="preserve"> (T+7)</w:t>
            </w:r>
          </w:p>
        </w:tc>
      </w:tr>
      <w:tr w:rsidR="00C724A4" w14:paraId="34233168" w14:textId="77777777" w:rsidTr="00A92257">
        <w:trPr>
          <w:trHeight w:val="587"/>
          <w:trPrChange w:id="387" w:author="Author">
            <w:trPr>
              <w:trHeight w:val="587"/>
            </w:trPr>
          </w:trPrChange>
        </w:trPr>
        <w:tc>
          <w:tcPr>
            <w:tcW w:w="0" w:type="dxa"/>
            <w:tcBorders>
              <w:top w:val="single" w:sz="4" w:space="0" w:color="auto"/>
              <w:left w:val="single" w:sz="4" w:space="0" w:color="auto"/>
              <w:bottom w:val="single" w:sz="4" w:space="0" w:color="auto"/>
              <w:right w:val="single" w:sz="4" w:space="0" w:color="auto"/>
            </w:tcBorders>
            <w:tcPrChange w:id="388" w:author="Author">
              <w:tcPr>
                <w:tcW w:w="1027" w:type="dxa"/>
                <w:tcBorders>
                  <w:top w:val="single" w:sz="4" w:space="0" w:color="auto"/>
                  <w:left w:val="single" w:sz="4" w:space="0" w:color="auto"/>
                  <w:bottom w:val="single" w:sz="4" w:space="0" w:color="auto"/>
                  <w:right w:val="single" w:sz="4" w:space="0" w:color="auto"/>
                </w:tcBorders>
              </w:tcPr>
            </w:tcPrChange>
          </w:tcPr>
          <w:p w14:paraId="5D4B45B1" w14:textId="501FDBB4" w:rsidR="00C724A4" w:rsidRDefault="00C724A4" w:rsidP="00C724A4">
            <w:r>
              <w:t>3.</w:t>
            </w:r>
          </w:p>
        </w:tc>
        <w:tc>
          <w:tcPr>
            <w:tcW w:w="0" w:type="dxa"/>
            <w:tcBorders>
              <w:top w:val="single" w:sz="4" w:space="0" w:color="auto"/>
              <w:left w:val="single" w:sz="4" w:space="0" w:color="auto"/>
              <w:bottom w:val="single" w:sz="4" w:space="0" w:color="auto"/>
              <w:right w:val="single" w:sz="4" w:space="0" w:color="auto"/>
            </w:tcBorders>
            <w:tcPrChange w:id="389" w:author="Author">
              <w:tcPr>
                <w:tcW w:w="2785" w:type="dxa"/>
                <w:tcBorders>
                  <w:top w:val="single" w:sz="4" w:space="0" w:color="auto"/>
                  <w:left w:val="single" w:sz="4" w:space="0" w:color="auto"/>
                  <w:bottom w:val="single" w:sz="4" w:space="0" w:color="auto"/>
                  <w:right w:val="single" w:sz="4" w:space="0" w:color="auto"/>
                </w:tcBorders>
              </w:tcPr>
            </w:tcPrChange>
          </w:tcPr>
          <w:p w14:paraId="2BBD72F1" w14:textId="77777777" w:rsidR="00C724A4" w:rsidRPr="00E710BF" w:rsidRDefault="00C724A4" w:rsidP="00C724A4">
            <w:pPr>
              <w:rPr>
                <w:bCs/>
              </w:rPr>
            </w:pPr>
            <w:r w:rsidRPr="00EC11E5">
              <w:t>Attend Daily Triage Call</w:t>
            </w:r>
          </w:p>
          <w:p w14:paraId="1DEF40A6" w14:textId="77777777" w:rsidR="00C724A4" w:rsidRPr="0043051A" w:rsidRDefault="00C724A4" w:rsidP="00C724A4"/>
        </w:tc>
        <w:tc>
          <w:tcPr>
            <w:tcW w:w="0" w:type="dxa"/>
            <w:tcBorders>
              <w:top w:val="single" w:sz="4" w:space="0" w:color="auto"/>
              <w:left w:val="single" w:sz="4" w:space="0" w:color="auto"/>
              <w:bottom w:val="single" w:sz="4" w:space="0" w:color="auto"/>
              <w:right w:val="single" w:sz="4" w:space="0" w:color="auto"/>
            </w:tcBorders>
            <w:tcPrChange w:id="390" w:author="Author">
              <w:tcPr>
                <w:tcW w:w="1885" w:type="dxa"/>
                <w:tcBorders>
                  <w:top w:val="single" w:sz="4" w:space="0" w:color="auto"/>
                  <w:left w:val="single" w:sz="4" w:space="0" w:color="auto"/>
                  <w:bottom w:val="single" w:sz="4" w:space="0" w:color="auto"/>
                  <w:right w:val="single" w:sz="4" w:space="0" w:color="auto"/>
                </w:tcBorders>
              </w:tcPr>
            </w:tcPrChange>
          </w:tcPr>
          <w:p w14:paraId="7E8FE383" w14:textId="77777777" w:rsidR="00C724A4" w:rsidRPr="00741047" w:rsidRDefault="00C724A4" w:rsidP="00C724A4">
            <w:r>
              <w:t>Microsoft</w:t>
            </w:r>
          </w:p>
        </w:tc>
        <w:tc>
          <w:tcPr>
            <w:tcW w:w="0" w:type="dxa"/>
            <w:tcBorders>
              <w:top w:val="single" w:sz="4" w:space="0" w:color="auto"/>
              <w:left w:val="single" w:sz="4" w:space="0" w:color="auto"/>
              <w:bottom w:val="single" w:sz="4" w:space="0" w:color="auto"/>
              <w:right w:val="single" w:sz="4" w:space="0" w:color="auto"/>
            </w:tcBorders>
            <w:tcPrChange w:id="391" w:author="Author">
              <w:tcPr>
                <w:tcW w:w="2233" w:type="dxa"/>
                <w:tcBorders>
                  <w:top w:val="single" w:sz="4" w:space="0" w:color="auto"/>
                  <w:left w:val="single" w:sz="4" w:space="0" w:color="auto"/>
                  <w:bottom w:val="single" w:sz="4" w:space="0" w:color="auto"/>
                  <w:right w:val="single" w:sz="4" w:space="0" w:color="auto"/>
                </w:tcBorders>
              </w:tcPr>
            </w:tcPrChange>
          </w:tcPr>
          <w:p w14:paraId="441759F2" w14:textId="39CECCD0" w:rsidR="00C724A4" w:rsidRPr="00E710BF" w:rsidRDefault="00C724A4" w:rsidP="00C724A4">
            <w:r w:rsidRPr="00EC11E5">
              <w:t>Daily Call</w:t>
            </w:r>
            <w:r w:rsidRPr="00EC11E5" w:rsidDel="00E43054">
              <w:t xml:space="preserve"> </w:t>
            </w:r>
          </w:p>
        </w:tc>
        <w:tc>
          <w:tcPr>
            <w:tcW w:w="0" w:type="dxa"/>
            <w:tcBorders>
              <w:top w:val="single" w:sz="4" w:space="0" w:color="auto"/>
              <w:left w:val="single" w:sz="4" w:space="0" w:color="auto"/>
              <w:bottom w:val="single" w:sz="4" w:space="0" w:color="auto"/>
              <w:right w:val="single" w:sz="4" w:space="0" w:color="auto"/>
            </w:tcBorders>
            <w:tcPrChange w:id="392" w:author="Author">
              <w:tcPr>
                <w:tcW w:w="2150" w:type="dxa"/>
                <w:tcBorders>
                  <w:top w:val="single" w:sz="4" w:space="0" w:color="auto"/>
                  <w:left w:val="single" w:sz="4" w:space="0" w:color="auto"/>
                  <w:bottom w:val="single" w:sz="4" w:space="0" w:color="auto"/>
                  <w:right w:val="single" w:sz="4" w:space="0" w:color="auto"/>
                </w:tcBorders>
              </w:tcPr>
            </w:tcPrChange>
          </w:tcPr>
          <w:p w14:paraId="5EE93856" w14:textId="0D18DC96" w:rsidR="00C724A4" w:rsidRPr="00741047" w:rsidRDefault="00C724A4" w:rsidP="00C724A4">
            <w:r w:rsidRPr="00EC11E5">
              <w:t>Daily Call</w:t>
            </w:r>
            <w:r w:rsidRPr="00EC11E5" w:rsidDel="00E43054">
              <w:t xml:space="preserve"> </w:t>
            </w:r>
          </w:p>
        </w:tc>
      </w:tr>
      <w:tr w:rsidR="00C724A4" w14:paraId="3DB98EAE" w14:textId="77777777" w:rsidTr="00A92257">
        <w:trPr>
          <w:trHeight w:val="531"/>
          <w:trPrChange w:id="393" w:author="Author">
            <w:trPr>
              <w:trHeight w:val="531"/>
            </w:trPr>
          </w:trPrChange>
        </w:trPr>
        <w:tc>
          <w:tcPr>
            <w:tcW w:w="0" w:type="dxa"/>
            <w:tcBorders>
              <w:top w:val="single" w:sz="4" w:space="0" w:color="auto"/>
              <w:left w:val="single" w:sz="4" w:space="0" w:color="auto"/>
              <w:bottom w:val="single" w:sz="4" w:space="0" w:color="auto"/>
              <w:right w:val="single" w:sz="4" w:space="0" w:color="auto"/>
            </w:tcBorders>
            <w:tcPrChange w:id="394" w:author="Author">
              <w:tcPr>
                <w:tcW w:w="1027" w:type="dxa"/>
                <w:tcBorders>
                  <w:top w:val="single" w:sz="4" w:space="0" w:color="auto"/>
                  <w:left w:val="single" w:sz="4" w:space="0" w:color="auto"/>
                  <w:bottom w:val="single" w:sz="4" w:space="0" w:color="auto"/>
                  <w:right w:val="single" w:sz="4" w:space="0" w:color="auto"/>
                </w:tcBorders>
              </w:tcPr>
            </w:tcPrChange>
          </w:tcPr>
          <w:p w14:paraId="452B276A" w14:textId="713C7243" w:rsidR="00C724A4" w:rsidRDefault="00C724A4" w:rsidP="00C724A4">
            <w:r>
              <w:t>4.</w:t>
            </w:r>
          </w:p>
        </w:tc>
        <w:tc>
          <w:tcPr>
            <w:tcW w:w="0" w:type="dxa"/>
            <w:tcBorders>
              <w:top w:val="single" w:sz="4" w:space="0" w:color="auto"/>
              <w:left w:val="single" w:sz="4" w:space="0" w:color="auto"/>
              <w:bottom w:val="single" w:sz="4" w:space="0" w:color="auto"/>
              <w:right w:val="single" w:sz="4" w:space="0" w:color="auto"/>
            </w:tcBorders>
            <w:tcPrChange w:id="395" w:author="Author">
              <w:tcPr>
                <w:tcW w:w="2785" w:type="dxa"/>
                <w:tcBorders>
                  <w:top w:val="single" w:sz="4" w:space="0" w:color="auto"/>
                  <w:left w:val="single" w:sz="4" w:space="0" w:color="auto"/>
                  <w:bottom w:val="single" w:sz="4" w:space="0" w:color="auto"/>
                  <w:right w:val="single" w:sz="4" w:space="0" w:color="auto"/>
                </w:tcBorders>
              </w:tcPr>
            </w:tcPrChange>
          </w:tcPr>
          <w:p w14:paraId="2393F609" w14:textId="77777777" w:rsidR="00C724A4" w:rsidRPr="00E710BF" w:rsidRDefault="00C724A4" w:rsidP="00C724A4">
            <w:pPr>
              <w:rPr>
                <w:bCs/>
              </w:rPr>
            </w:pPr>
            <w:r w:rsidRPr="00EC11E5">
              <w:t>Resolve Triaged Issues</w:t>
            </w:r>
          </w:p>
          <w:p w14:paraId="7E5279A7" w14:textId="77777777" w:rsidR="00C724A4" w:rsidRPr="00F721ED" w:rsidRDefault="00C724A4" w:rsidP="00C724A4">
            <w:pPr>
              <w:rPr>
                <w:bCs/>
              </w:rPr>
            </w:pPr>
          </w:p>
        </w:tc>
        <w:tc>
          <w:tcPr>
            <w:tcW w:w="0" w:type="dxa"/>
            <w:tcBorders>
              <w:top w:val="single" w:sz="4" w:space="0" w:color="auto"/>
              <w:left w:val="single" w:sz="4" w:space="0" w:color="auto"/>
              <w:bottom w:val="single" w:sz="4" w:space="0" w:color="auto"/>
              <w:right w:val="single" w:sz="4" w:space="0" w:color="auto"/>
            </w:tcBorders>
            <w:tcPrChange w:id="396" w:author="Author">
              <w:tcPr>
                <w:tcW w:w="1885" w:type="dxa"/>
                <w:tcBorders>
                  <w:top w:val="single" w:sz="4" w:space="0" w:color="auto"/>
                  <w:left w:val="single" w:sz="4" w:space="0" w:color="auto"/>
                  <w:bottom w:val="single" w:sz="4" w:space="0" w:color="auto"/>
                  <w:right w:val="single" w:sz="4" w:space="0" w:color="auto"/>
                </w:tcBorders>
              </w:tcPr>
            </w:tcPrChange>
          </w:tcPr>
          <w:p w14:paraId="3D11F953" w14:textId="77777777" w:rsidR="00C724A4" w:rsidRPr="00F721ED" w:rsidRDefault="00C724A4" w:rsidP="00C724A4">
            <w:r>
              <w:t>Microsoft</w:t>
            </w:r>
          </w:p>
          <w:p w14:paraId="7596B027" w14:textId="77777777" w:rsidR="00C724A4" w:rsidRDefault="00C724A4" w:rsidP="00C724A4"/>
        </w:tc>
        <w:tc>
          <w:tcPr>
            <w:tcW w:w="0" w:type="dxa"/>
            <w:tcBorders>
              <w:top w:val="single" w:sz="4" w:space="0" w:color="auto"/>
              <w:left w:val="single" w:sz="4" w:space="0" w:color="auto"/>
              <w:bottom w:val="single" w:sz="4" w:space="0" w:color="auto"/>
              <w:right w:val="single" w:sz="4" w:space="0" w:color="auto"/>
            </w:tcBorders>
            <w:tcPrChange w:id="397" w:author="Author">
              <w:tcPr>
                <w:tcW w:w="2233" w:type="dxa"/>
                <w:tcBorders>
                  <w:top w:val="single" w:sz="4" w:space="0" w:color="auto"/>
                  <w:left w:val="single" w:sz="4" w:space="0" w:color="auto"/>
                  <w:bottom w:val="single" w:sz="4" w:space="0" w:color="auto"/>
                  <w:right w:val="single" w:sz="4" w:space="0" w:color="auto"/>
                </w:tcBorders>
              </w:tcPr>
            </w:tcPrChange>
          </w:tcPr>
          <w:p w14:paraId="30F0C18E" w14:textId="0311B91C" w:rsidR="00C724A4" w:rsidRPr="00E710BF" w:rsidRDefault="00C724A4" w:rsidP="00C724A4">
            <w:pPr>
              <w:rPr>
                <w:bCs/>
              </w:rPr>
            </w:pPr>
            <w:r w:rsidRPr="00EC11E5">
              <w:t>Complete by Friday 5:00 PM IST </w:t>
            </w:r>
            <w:r w:rsidR="0037397B">
              <w:t>(T+ 11)</w:t>
            </w:r>
          </w:p>
          <w:p w14:paraId="1F3E21F4" w14:textId="77777777" w:rsidR="00C724A4" w:rsidRPr="00E710BF" w:rsidRDefault="00C724A4" w:rsidP="00C724A4"/>
        </w:tc>
        <w:tc>
          <w:tcPr>
            <w:tcW w:w="0" w:type="dxa"/>
            <w:tcBorders>
              <w:top w:val="single" w:sz="4" w:space="0" w:color="auto"/>
              <w:left w:val="single" w:sz="4" w:space="0" w:color="auto"/>
              <w:bottom w:val="single" w:sz="4" w:space="0" w:color="auto"/>
              <w:right w:val="single" w:sz="4" w:space="0" w:color="auto"/>
            </w:tcBorders>
            <w:tcPrChange w:id="398" w:author="Author">
              <w:tcPr>
                <w:tcW w:w="2150" w:type="dxa"/>
                <w:tcBorders>
                  <w:top w:val="single" w:sz="4" w:space="0" w:color="auto"/>
                  <w:left w:val="single" w:sz="4" w:space="0" w:color="auto"/>
                  <w:bottom w:val="single" w:sz="4" w:space="0" w:color="auto"/>
                  <w:right w:val="single" w:sz="4" w:space="0" w:color="auto"/>
                </w:tcBorders>
              </w:tcPr>
            </w:tcPrChange>
          </w:tcPr>
          <w:p w14:paraId="2DA95E6A" w14:textId="069E11F2" w:rsidR="00C724A4" w:rsidRPr="00E710BF" w:rsidRDefault="00C724A4" w:rsidP="00C724A4">
            <w:pPr>
              <w:rPr>
                <w:bCs/>
              </w:rPr>
            </w:pPr>
            <w:r w:rsidRPr="00EC11E5">
              <w:t xml:space="preserve">Complete by Friday </w:t>
            </w:r>
            <w:r w:rsidR="00A138D9">
              <w:t>6</w:t>
            </w:r>
            <w:r w:rsidRPr="00EC11E5">
              <w:t xml:space="preserve">:30 AM </w:t>
            </w:r>
            <w:r w:rsidR="00B91893" w:rsidRPr="00EC11E5">
              <w:t>EST </w:t>
            </w:r>
            <w:r w:rsidR="00B91893">
              <w:t>(</w:t>
            </w:r>
            <w:r w:rsidR="0037397B">
              <w:t>T+ 11)</w:t>
            </w:r>
          </w:p>
          <w:p w14:paraId="5597DB01" w14:textId="77777777" w:rsidR="00C724A4" w:rsidRDefault="00C724A4" w:rsidP="00C724A4"/>
        </w:tc>
      </w:tr>
      <w:tr w:rsidR="00C724A4" w14:paraId="7075A8D1" w14:textId="77777777" w:rsidTr="00A92257">
        <w:trPr>
          <w:trHeight w:val="756"/>
          <w:trPrChange w:id="399" w:author="Author">
            <w:trPr>
              <w:trHeight w:val="756"/>
            </w:trPr>
          </w:trPrChange>
        </w:trPr>
        <w:tc>
          <w:tcPr>
            <w:tcW w:w="0" w:type="dxa"/>
            <w:tcBorders>
              <w:top w:val="single" w:sz="4" w:space="0" w:color="auto"/>
              <w:left w:val="single" w:sz="4" w:space="0" w:color="auto"/>
              <w:bottom w:val="single" w:sz="4" w:space="0" w:color="auto"/>
              <w:right w:val="single" w:sz="4" w:space="0" w:color="auto"/>
            </w:tcBorders>
            <w:tcPrChange w:id="400" w:author="Author">
              <w:tcPr>
                <w:tcW w:w="1027" w:type="dxa"/>
                <w:tcBorders>
                  <w:top w:val="single" w:sz="4" w:space="0" w:color="auto"/>
                  <w:left w:val="single" w:sz="4" w:space="0" w:color="auto"/>
                  <w:bottom w:val="single" w:sz="4" w:space="0" w:color="auto"/>
                  <w:right w:val="single" w:sz="4" w:space="0" w:color="auto"/>
                </w:tcBorders>
              </w:tcPr>
            </w:tcPrChange>
          </w:tcPr>
          <w:p w14:paraId="5F6C5E03" w14:textId="4F01E758" w:rsidR="00C724A4" w:rsidRDefault="00C724A4" w:rsidP="00C724A4">
            <w:r>
              <w:t>6.</w:t>
            </w:r>
          </w:p>
        </w:tc>
        <w:tc>
          <w:tcPr>
            <w:tcW w:w="0" w:type="dxa"/>
            <w:tcBorders>
              <w:top w:val="single" w:sz="4" w:space="0" w:color="auto"/>
              <w:left w:val="single" w:sz="4" w:space="0" w:color="auto"/>
              <w:bottom w:val="single" w:sz="4" w:space="0" w:color="auto"/>
              <w:right w:val="single" w:sz="4" w:space="0" w:color="auto"/>
            </w:tcBorders>
            <w:tcPrChange w:id="401" w:author="Author">
              <w:tcPr>
                <w:tcW w:w="2785" w:type="dxa"/>
                <w:tcBorders>
                  <w:top w:val="single" w:sz="4" w:space="0" w:color="auto"/>
                  <w:left w:val="single" w:sz="4" w:space="0" w:color="auto"/>
                  <w:bottom w:val="single" w:sz="4" w:space="0" w:color="auto"/>
                  <w:right w:val="single" w:sz="4" w:space="0" w:color="auto"/>
                </w:tcBorders>
              </w:tcPr>
            </w:tcPrChange>
          </w:tcPr>
          <w:p w14:paraId="5B5F78D9" w14:textId="0DABF1ED" w:rsidR="00C724A4" w:rsidRPr="00E710BF" w:rsidRDefault="00C724A4" w:rsidP="00C724A4">
            <w:pPr>
              <w:rPr>
                <w:bCs/>
              </w:rPr>
            </w:pPr>
            <w:r w:rsidRPr="00EC11E5">
              <w:t>Preparation for Incremental Migration</w:t>
            </w:r>
            <w:r w:rsidR="00247173">
              <w:t xml:space="preserve"> 1</w:t>
            </w:r>
          </w:p>
        </w:tc>
        <w:tc>
          <w:tcPr>
            <w:tcW w:w="0" w:type="dxa"/>
            <w:tcBorders>
              <w:top w:val="single" w:sz="4" w:space="0" w:color="auto"/>
              <w:left w:val="single" w:sz="4" w:space="0" w:color="auto"/>
              <w:bottom w:val="single" w:sz="4" w:space="0" w:color="auto"/>
              <w:right w:val="single" w:sz="4" w:space="0" w:color="auto"/>
            </w:tcBorders>
            <w:tcPrChange w:id="402" w:author="Author">
              <w:tcPr>
                <w:tcW w:w="1885" w:type="dxa"/>
                <w:tcBorders>
                  <w:top w:val="single" w:sz="4" w:space="0" w:color="auto"/>
                  <w:left w:val="single" w:sz="4" w:space="0" w:color="auto"/>
                  <w:bottom w:val="single" w:sz="4" w:space="0" w:color="auto"/>
                  <w:right w:val="single" w:sz="4" w:space="0" w:color="auto"/>
                </w:tcBorders>
              </w:tcPr>
            </w:tcPrChange>
          </w:tcPr>
          <w:p w14:paraId="78ABFBEA" w14:textId="77777777" w:rsidR="00C724A4" w:rsidRPr="00E710BF" w:rsidRDefault="00C724A4" w:rsidP="00C724A4">
            <w:r w:rsidRPr="00E710BF">
              <w:t>Microsoft</w:t>
            </w:r>
          </w:p>
          <w:p w14:paraId="78EC2D1A" w14:textId="77777777" w:rsidR="00C724A4" w:rsidRPr="00E710BF" w:rsidRDefault="00C724A4" w:rsidP="00C724A4"/>
        </w:tc>
        <w:tc>
          <w:tcPr>
            <w:tcW w:w="0" w:type="dxa"/>
            <w:tcBorders>
              <w:top w:val="single" w:sz="4" w:space="0" w:color="auto"/>
              <w:left w:val="single" w:sz="4" w:space="0" w:color="auto"/>
              <w:bottom w:val="single" w:sz="4" w:space="0" w:color="auto"/>
              <w:right w:val="single" w:sz="4" w:space="0" w:color="auto"/>
            </w:tcBorders>
            <w:tcPrChange w:id="403" w:author="Author">
              <w:tcPr>
                <w:tcW w:w="2233" w:type="dxa"/>
                <w:tcBorders>
                  <w:top w:val="single" w:sz="4" w:space="0" w:color="auto"/>
                  <w:left w:val="single" w:sz="4" w:space="0" w:color="auto"/>
                  <w:bottom w:val="single" w:sz="4" w:space="0" w:color="auto"/>
                  <w:right w:val="single" w:sz="4" w:space="0" w:color="auto"/>
                </w:tcBorders>
              </w:tcPr>
            </w:tcPrChange>
          </w:tcPr>
          <w:p w14:paraId="178B2A45" w14:textId="2DEF8F6F" w:rsidR="00C724A4" w:rsidRPr="00E710BF" w:rsidRDefault="00C724A4" w:rsidP="00C724A4">
            <w:pPr>
              <w:rPr>
                <w:bCs/>
              </w:rPr>
            </w:pPr>
            <w:r w:rsidRPr="00EC11E5">
              <w:t>Complete by Friday 5:00 PM IST</w:t>
            </w:r>
            <w:r w:rsidR="00796E71">
              <w:t xml:space="preserve"> (T+ 11)</w:t>
            </w:r>
          </w:p>
        </w:tc>
        <w:tc>
          <w:tcPr>
            <w:tcW w:w="0" w:type="dxa"/>
            <w:tcBorders>
              <w:top w:val="single" w:sz="4" w:space="0" w:color="auto"/>
              <w:left w:val="single" w:sz="4" w:space="0" w:color="auto"/>
              <w:bottom w:val="single" w:sz="4" w:space="0" w:color="auto"/>
              <w:right w:val="single" w:sz="4" w:space="0" w:color="auto"/>
            </w:tcBorders>
            <w:tcPrChange w:id="404" w:author="Author">
              <w:tcPr>
                <w:tcW w:w="2150" w:type="dxa"/>
                <w:tcBorders>
                  <w:top w:val="single" w:sz="4" w:space="0" w:color="auto"/>
                  <w:left w:val="single" w:sz="4" w:space="0" w:color="auto"/>
                  <w:bottom w:val="single" w:sz="4" w:space="0" w:color="auto"/>
                  <w:right w:val="single" w:sz="4" w:space="0" w:color="auto"/>
                </w:tcBorders>
              </w:tcPr>
            </w:tcPrChange>
          </w:tcPr>
          <w:p w14:paraId="50E15B3A" w14:textId="7AB3B23C" w:rsidR="00C724A4" w:rsidRPr="00E710BF" w:rsidRDefault="00C724A4" w:rsidP="00C724A4">
            <w:pPr>
              <w:rPr>
                <w:bCs/>
              </w:rPr>
            </w:pPr>
            <w:r w:rsidRPr="00EC11E5">
              <w:t xml:space="preserve">Complete by Friday </w:t>
            </w:r>
            <w:r w:rsidR="00823528">
              <w:t>6</w:t>
            </w:r>
            <w:r w:rsidRPr="00EC11E5">
              <w:t xml:space="preserve">:30 AM </w:t>
            </w:r>
            <w:r w:rsidR="00F65553" w:rsidRPr="00EC11E5">
              <w:t>EST </w:t>
            </w:r>
            <w:r w:rsidR="00F65553">
              <w:t>(</w:t>
            </w:r>
            <w:r w:rsidR="00796E71">
              <w:t>T+ 11)</w:t>
            </w:r>
          </w:p>
        </w:tc>
      </w:tr>
      <w:tr w:rsidR="00C724A4" w14:paraId="4BCB3A7E" w14:textId="77777777" w:rsidTr="00A92257">
        <w:trPr>
          <w:trHeight w:val="588"/>
          <w:trPrChange w:id="405" w:author="Author">
            <w:trPr>
              <w:trHeight w:val="588"/>
            </w:trPr>
          </w:trPrChange>
        </w:trPr>
        <w:tc>
          <w:tcPr>
            <w:tcW w:w="0" w:type="dxa"/>
            <w:tcBorders>
              <w:top w:val="single" w:sz="4" w:space="0" w:color="auto"/>
              <w:left w:val="single" w:sz="4" w:space="0" w:color="auto"/>
              <w:bottom w:val="single" w:sz="4" w:space="0" w:color="auto"/>
              <w:right w:val="single" w:sz="4" w:space="0" w:color="auto"/>
            </w:tcBorders>
            <w:tcPrChange w:id="406" w:author="Author">
              <w:tcPr>
                <w:tcW w:w="1027" w:type="dxa"/>
                <w:tcBorders>
                  <w:top w:val="single" w:sz="4" w:space="0" w:color="auto"/>
                  <w:left w:val="single" w:sz="4" w:space="0" w:color="auto"/>
                  <w:bottom w:val="single" w:sz="4" w:space="0" w:color="auto"/>
                  <w:right w:val="single" w:sz="4" w:space="0" w:color="auto"/>
                </w:tcBorders>
              </w:tcPr>
            </w:tcPrChange>
          </w:tcPr>
          <w:p w14:paraId="6CDA5794" w14:textId="1C679F33" w:rsidR="00C724A4" w:rsidRDefault="00C724A4" w:rsidP="00C724A4">
            <w:r>
              <w:t>7.</w:t>
            </w:r>
          </w:p>
        </w:tc>
        <w:tc>
          <w:tcPr>
            <w:tcW w:w="0" w:type="dxa"/>
            <w:tcBorders>
              <w:top w:val="single" w:sz="4" w:space="0" w:color="auto"/>
              <w:left w:val="single" w:sz="4" w:space="0" w:color="auto"/>
              <w:bottom w:val="single" w:sz="4" w:space="0" w:color="auto"/>
              <w:right w:val="single" w:sz="4" w:space="0" w:color="auto"/>
            </w:tcBorders>
            <w:tcPrChange w:id="407" w:author="Author">
              <w:tcPr>
                <w:tcW w:w="2785" w:type="dxa"/>
                <w:tcBorders>
                  <w:top w:val="single" w:sz="4" w:space="0" w:color="auto"/>
                  <w:left w:val="single" w:sz="4" w:space="0" w:color="auto"/>
                  <w:bottom w:val="single" w:sz="4" w:space="0" w:color="auto"/>
                  <w:right w:val="single" w:sz="4" w:space="0" w:color="auto"/>
                </w:tcBorders>
              </w:tcPr>
            </w:tcPrChange>
          </w:tcPr>
          <w:p w14:paraId="0F5EBA23" w14:textId="6E7DFD9B" w:rsidR="00C724A4" w:rsidRPr="00E710BF" w:rsidRDefault="00C724A4" w:rsidP="00C724A4">
            <w:pPr>
              <w:rPr>
                <w:bCs/>
              </w:rPr>
            </w:pPr>
            <w:r w:rsidRPr="00EC11E5">
              <w:t>Execute Incremental Migration</w:t>
            </w:r>
            <w:r w:rsidR="00247173">
              <w:t xml:space="preserve"> 1</w:t>
            </w:r>
          </w:p>
        </w:tc>
        <w:tc>
          <w:tcPr>
            <w:tcW w:w="0" w:type="dxa"/>
            <w:tcBorders>
              <w:top w:val="single" w:sz="4" w:space="0" w:color="auto"/>
              <w:left w:val="single" w:sz="4" w:space="0" w:color="auto"/>
              <w:bottom w:val="single" w:sz="4" w:space="0" w:color="auto"/>
              <w:right w:val="single" w:sz="4" w:space="0" w:color="auto"/>
            </w:tcBorders>
            <w:tcPrChange w:id="408" w:author="Author">
              <w:tcPr>
                <w:tcW w:w="1885" w:type="dxa"/>
                <w:tcBorders>
                  <w:top w:val="single" w:sz="4" w:space="0" w:color="auto"/>
                  <w:left w:val="single" w:sz="4" w:space="0" w:color="auto"/>
                  <w:bottom w:val="single" w:sz="4" w:space="0" w:color="auto"/>
                  <w:right w:val="single" w:sz="4" w:space="0" w:color="auto"/>
                </w:tcBorders>
              </w:tcPr>
            </w:tcPrChange>
          </w:tcPr>
          <w:p w14:paraId="40177D73" w14:textId="77777777" w:rsidR="00C724A4" w:rsidRPr="00E710BF" w:rsidRDefault="00C724A4" w:rsidP="00C724A4">
            <w:r w:rsidRPr="00E710BF">
              <w:t>Microsoft</w:t>
            </w:r>
          </w:p>
          <w:p w14:paraId="6034691C" w14:textId="77777777" w:rsidR="00C724A4" w:rsidRPr="00E710BF" w:rsidRDefault="00C724A4" w:rsidP="00C724A4"/>
        </w:tc>
        <w:tc>
          <w:tcPr>
            <w:tcW w:w="0" w:type="dxa"/>
            <w:tcBorders>
              <w:top w:val="single" w:sz="4" w:space="0" w:color="auto"/>
              <w:left w:val="single" w:sz="4" w:space="0" w:color="auto"/>
              <w:bottom w:val="single" w:sz="4" w:space="0" w:color="auto"/>
              <w:right w:val="single" w:sz="4" w:space="0" w:color="auto"/>
            </w:tcBorders>
            <w:tcPrChange w:id="409" w:author="Author">
              <w:tcPr>
                <w:tcW w:w="2233" w:type="dxa"/>
                <w:tcBorders>
                  <w:top w:val="single" w:sz="4" w:space="0" w:color="auto"/>
                  <w:left w:val="single" w:sz="4" w:space="0" w:color="auto"/>
                  <w:bottom w:val="single" w:sz="4" w:space="0" w:color="auto"/>
                  <w:right w:val="single" w:sz="4" w:space="0" w:color="auto"/>
                </w:tcBorders>
              </w:tcPr>
            </w:tcPrChange>
          </w:tcPr>
          <w:p w14:paraId="55B14A30" w14:textId="4E531B01" w:rsidR="00C724A4" w:rsidRPr="00E710BF" w:rsidRDefault="00C724A4" w:rsidP="00C724A4">
            <w:pPr>
              <w:rPr>
                <w:bCs/>
              </w:rPr>
            </w:pPr>
            <w:r w:rsidRPr="00EC11E5">
              <w:t xml:space="preserve">Start by Saturday </w:t>
            </w:r>
            <w:r w:rsidR="00922BC6">
              <w:t>5</w:t>
            </w:r>
            <w:r w:rsidRPr="00EC11E5">
              <w:t>:30 am IST</w:t>
            </w:r>
          </w:p>
        </w:tc>
        <w:tc>
          <w:tcPr>
            <w:tcW w:w="0" w:type="dxa"/>
            <w:tcBorders>
              <w:top w:val="single" w:sz="4" w:space="0" w:color="auto"/>
              <w:left w:val="single" w:sz="4" w:space="0" w:color="auto"/>
              <w:bottom w:val="single" w:sz="4" w:space="0" w:color="auto"/>
              <w:right w:val="single" w:sz="4" w:space="0" w:color="auto"/>
            </w:tcBorders>
            <w:tcPrChange w:id="410" w:author="Author">
              <w:tcPr>
                <w:tcW w:w="2150" w:type="dxa"/>
                <w:tcBorders>
                  <w:top w:val="single" w:sz="4" w:space="0" w:color="auto"/>
                  <w:left w:val="single" w:sz="4" w:space="0" w:color="auto"/>
                  <w:bottom w:val="single" w:sz="4" w:space="0" w:color="auto"/>
                  <w:right w:val="single" w:sz="4" w:space="0" w:color="auto"/>
                </w:tcBorders>
              </w:tcPr>
            </w:tcPrChange>
          </w:tcPr>
          <w:p w14:paraId="0D77E650" w14:textId="2F2E2D9F" w:rsidR="00C724A4" w:rsidRPr="00E710BF" w:rsidRDefault="00C724A4" w:rsidP="00C724A4">
            <w:pPr>
              <w:rPr>
                <w:bCs/>
              </w:rPr>
            </w:pPr>
            <w:r w:rsidRPr="00EC11E5">
              <w:t>Start by Friday 7:00 pm EST</w:t>
            </w:r>
          </w:p>
        </w:tc>
      </w:tr>
    </w:tbl>
    <w:p w14:paraId="74429C42" w14:textId="5DCD4BB9" w:rsidR="00331C01" w:rsidRDefault="00331C01" w:rsidP="00821F61">
      <w:pPr>
        <w:pStyle w:val="Heading2Numbered"/>
      </w:pPr>
      <w:bookmarkStart w:id="411" w:name="_Toc503954846"/>
      <w:bookmarkStart w:id="412" w:name="_Toc503954903"/>
      <w:bookmarkStart w:id="413" w:name="_Toc503957265"/>
      <w:r>
        <w:t>Incremental 1</w:t>
      </w:r>
      <w:bookmarkEnd w:id="411"/>
      <w:bookmarkEnd w:id="412"/>
      <w:bookmarkEnd w:id="413"/>
    </w:p>
    <w:p w14:paraId="27DEE7C7" w14:textId="78386BFE" w:rsidR="00825A4A" w:rsidRDefault="00825A4A" w:rsidP="00825A4A">
      <w:r>
        <w:t>At</w:t>
      </w:r>
      <w:r w:rsidRPr="00BA19DA">
        <w:t xml:space="preserve"> </w:t>
      </w:r>
      <w:r>
        <w:t>t</w:t>
      </w:r>
      <w:r w:rsidR="00247173">
        <w:t xml:space="preserve">he end of the week 5, </w:t>
      </w:r>
      <w:r>
        <w:t>Incremental migration will be carried out over the weekend</w:t>
      </w:r>
      <w:r w:rsidR="00247173">
        <w:t>.</w:t>
      </w:r>
      <w:r>
        <w:t xml:space="preserve"> Any structural changes after the content database is backed up will not be migrated. Structural changes include but is not limited to changes/additions to site, workflows, lists, content types etc.</w:t>
      </w:r>
    </w:p>
    <w:p w14:paraId="2793D63A" w14:textId="0FFB9B21" w:rsidR="00353B71" w:rsidRDefault="00353B71" w:rsidP="00825A4A">
      <w:r>
        <w:t xml:space="preserve">For OOB there will not be any </w:t>
      </w:r>
      <w:del w:id="414" w:author="Author">
        <w:r w:rsidDel="004F0974">
          <w:delText xml:space="preserve">read-only </w:delText>
        </w:r>
      </w:del>
      <w:r>
        <w:t>incremental</w:t>
      </w:r>
      <w:ins w:id="415" w:author="Author">
        <w:r w:rsidR="004F0974">
          <w:t xml:space="preserve"> on live sites.</w:t>
        </w:r>
      </w:ins>
      <w:del w:id="416" w:author="Author">
        <w:r w:rsidDel="004F0974">
          <w:delText>.</w:delText>
        </w:r>
      </w:del>
    </w:p>
    <w:p w14:paraId="27F010E6" w14:textId="73115B1B" w:rsidR="004A790F" w:rsidRDefault="004A790F" w:rsidP="00825A4A">
      <w:r w:rsidRPr="00A92257">
        <w:rPr>
          <w:b/>
        </w:rPr>
        <w:t xml:space="preserve">Week 5 </w:t>
      </w:r>
      <w:r w:rsidR="004B582D" w:rsidRPr="00A92257">
        <w:rPr>
          <w:b/>
        </w:rPr>
        <w:t>Incremental 1</w:t>
      </w:r>
      <w:r w:rsidRPr="00A92257">
        <w:rPr>
          <w:b/>
        </w:rPr>
        <w:t xml:space="preserve"> (Microsoft):</w:t>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17"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16"/>
        <w:gridCol w:w="2418"/>
        <w:gridCol w:w="2046"/>
        <w:gridCol w:w="2424"/>
        <w:gridCol w:w="2076"/>
        <w:tblGridChange w:id="418">
          <w:tblGrid>
            <w:gridCol w:w="1027"/>
            <w:gridCol w:w="2785"/>
            <w:gridCol w:w="1885"/>
            <w:gridCol w:w="2233"/>
            <w:gridCol w:w="2150"/>
          </w:tblGrid>
        </w:tblGridChange>
      </w:tblGrid>
      <w:tr w:rsidR="00993145" w:rsidRPr="00BA19DA" w14:paraId="331CB430"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419" w:author="Author">
              <w:tcPr>
                <w:tcW w:w="1027" w:type="dxa"/>
              </w:tcPr>
            </w:tcPrChange>
          </w:tcPr>
          <w:p w14:paraId="1CADC6D9" w14:textId="77777777" w:rsidR="00993145" w:rsidRPr="00A92257" w:rsidRDefault="00993145" w:rsidP="00745AE8">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420" w:author="Author">
              <w:tcPr>
                <w:tcW w:w="2785" w:type="dxa"/>
              </w:tcPr>
            </w:tcPrChange>
          </w:tcPr>
          <w:p w14:paraId="51B232E5" w14:textId="77777777" w:rsidR="00993145" w:rsidRPr="00A92257" w:rsidRDefault="00993145" w:rsidP="00745AE8">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421" w:author="Author">
              <w:tcPr>
                <w:tcW w:w="1885" w:type="dxa"/>
              </w:tcPr>
            </w:tcPrChange>
          </w:tcPr>
          <w:p w14:paraId="3C5760A5" w14:textId="77777777" w:rsidR="00993145" w:rsidRPr="00A92257" w:rsidRDefault="00993145" w:rsidP="00745AE8">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422" w:author="Author">
              <w:tcPr>
                <w:tcW w:w="2233" w:type="dxa"/>
              </w:tcPr>
            </w:tcPrChange>
          </w:tcPr>
          <w:p w14:paraId="7F237187" w14:textId="77777777" w:rsidR="00993145" w:rsidRPr="00A92257" w:rsidRDefault="00993145" w:rsidP="00745AE8">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423" w:author="Author">
              <w:tcPr>
                <w:tcW w:w="2150" w:type="dxa"/>
              </w:tcPr>
            </w:tcPrChange>
          </w:tcPr>
          <w:p w14:paraId="0DC75536" w14:textId="77777777" w:rsidR="00993145" w:rsidRPr="00A92257" w:rsidRDefault="00993145" w:rsidP="00745AE8">
            <w:pPr>
              <w:cnfStyle w:val="100000000000" w:firstRow="1" w:lastRow="0" w:firstColumn="0" w:lastColumn="0" w:oddVBand="0" w:evenVBand="0" w:oddHBand="0" w:evenHBand="0" w:firstRowFirstColumn="0" w:firstRowLastColumn="0" w:lastRowFirstColumn="0" w:lastRowLastColumn="0"/>
              <w:rPr>
                <w:b/>
              </w:rPr>
            </w:pPr>
            <w:r w:rsidRPr="00A92257">
              <w:rPr>
                <w:b/>
              </w:rPr>
              <w:t>TimeLine (EST)</w:t>
            </w:r>
          </w:p>
        </w:tc>
      </w:tr>
      <w:tr w:rsidR="00993145" w14:paraId="44FDBD85" w14:textId="77777777" w:rsidTr="00A92257">
        <w:trPr>
          <w:trHeight w:val="756"/>
          <w:trPrChange w:id="424" w:author="Author">
            <w:trPr>
              <w:trHeight w:val="756"/>
            </w:trPr>
          </w:trPrChange>
        </w:trPr>
        <w:tc>
          <w:tcPr>
            <w:tcW w:w="0" w:type="dxa"/>
            <w:tcBorders>
              <w:top w:val="single" w:sz="4" w:space="0" w:color="auto"/>
              <w:left w:val="single" w:sz="4" w:space="0" w:color="auto"/>
              <w:bottom w:val="single" w:sz="4" w:space="0" w:color="auto"/>
              <w:right w:val="single" w:sz="4" w:space="0" w:color="auto"/>
            </w:tcBorders>
            <w:tcPrChange w:id="425" w:author="Author">
              <w:tcPr>
                <w:tcW w:w="1027" w:type="dxa"/>
                <w:tcBorders>
                  <w:top w:val="single" w:sz="4" w:space="0" w:color="auto"/>
                  <w:left w:val="single" w:sz="4" w:space="0" w:color="auto"/>
                  <w:bottom w:val="single" w:sz="4" w:space="0" w:color="auto"/>
                  <w:right w:val="single" w:sz="4" w:space="0" w:color="auto"/>
                </w:tcBorders>
              </w:tcPr>
            </w:tcPrChange>
          </w:tcPr>
          <w:p w14:paraId="59F9DF0D" w14:textId="5B955D3F" w:rsidR="00993145" w:rsidRPr="00415E4E" w:rsidRDefault="00993145" w:rsidP="002B4054">
            <w:pPr>
              <w:pStyle w:val="ListParagraph"/>
              <w:numPr>
                <w:ilvl w:val="0"/>
                <w:numId w:val="35"/>
              </w:numPr>
            </w:pPr>
          </w:p>
        </w:tc>
        <w:tc>
          <w:tcPr>
            <w:tcW w:w="0" w:type="dxa"/>
            <w:tcBorders>
              <w:top w:val="single" w:sz="4" w:space="0" w:color="auto"/>
              <w:left w:val="single" w:sz="4" w:space="0" w:color="auto"/>
              <w:bottom w:val="single" w:sz="4" w:space="0" w:color="auto"/>
              <w:right w:val="single" w:sz="4" w:space="0" w:color="auto"/>
            </w:tcBorders>
            <w:tcPrChange w:id="426" w:author="Author">
              <w:tcPr>
                <w:tcW w:w="2785" w:type="dxa"/>
                <w:tcBorders>
                  <w:top w:val="single" w:sz="4" w:space="0" w:color="auto"/>
                  <w:left w:val="single" w:sz="4" w:space="0" w:color="auto"/>
                  <w:bottom w:val="single" w:sz="4" w:space="0" w:color="auto"/>
                  <w:right w:val="single" w:sz="4" w:space="0" w:color="auto"/>
                </w:tcBorders>
              </w:tcPr>
            </w:tcPrChange>
          </w:tcPr>
          <w:p w14:paraId="61EEC9CA" w14:textId="77777777" w:rsidR="00993145" w:rsidRPr="00E710BF" w:rsidRDefault="00993145" w:rsidP="00745AE8">
            <w:pPr>
              <w:rPr>
                <w:bCs/>
              </w:rPr>
            </w:pPr>
            <w:r w:rsidRPr="00EC11E5">
              <w:t>Preparation for Incremental Migration</w:t>
            </w:r>
            <w:r>
              <w:t xml:space="preserve"> 1</w:t>
            </w:r>
          </w:p>
        </w:tc>
        <w:tc>
          <w:tcPr>
            <w:tcW w:w="0" w:type="dxa"/>
            <w:tcBorders>
              <w:top w:val="single" w:sz="4" w:space="0" w:color="auto"/>
              <w:left w:val="single" w:sz="4" w:space="0" w:color="auto"/>
              <w:bottom w:val="single" w:sz="4" w:space="0" w:color="auto"/>
              <w:right w:val="single" w:sz="4" w:space="0" w:color="auto"/>
            </w:tcBorders>
            <w:tcPrChange w:id="427" w:author="Author">
              <w:tcPr>
                <w:tcW w:w="1885" w:type="dxa"/>
                <w:tcBorders>
                  <w:top w:val="single" w:sz="4" w:space="0" w:color="auto"/>
                  <w:left w:val="single" w:sz="4" w:space="0" w:color="auto"/>
                  <w:bottom w:val="single" w:sz="4" w:space="0" w:color="auto"/>
                  <w:right w:val="single" w:sz="4" w:space="0" w:color="auto"/>
                </w:tcBorders>
              </w:tcPr>
            </w:tcPrChange>
          </w:tcPr>
          <w:p w14:paraId="20C042F2" w14:textId="77777777" w:rsidR="00993145" w:rsidRPr="00E710BF" w:rsidRDefault="00993145" w:rsidP="00745AE8">
            <w:r w:rsidRPr="00E710BF">
              <w:t>Microsoft</w:t>
            </w:r>
          </w:p>
          <w:p w14:paraId="0AD4FB5C" w14:textId="77777777" w:rsidR="00993145" w:rsidRPr="00E710BF" w:rsidRDefault="00993145" w:rsidP="00745AE8"/>
        </w:tc>
        <w:tc>
          <w:tcPr>
            <w:tcW w:w="0" w:type="dxa"/>
            <w:tcBorders>
              <w:top w:val="single" w:sz="4" w:space="0" w:color="auto"/>
              <w:left w:val="single" w:sz="4" w:space="0" w:color="auto"/>
              <w:bottom w:val="single" w:sz="4" w:space="0" w:color="auto"/>
              <w:right w:val="single" w:sz="4" w:space="0" w:color="auto"/>
            </w:tcBorders>
            <w:tcPrChange w:id="428" w:author="Author">
              <w:tcPr>
                <w:tcW w:w="2233" w:type="dxa"/>
                <w:tcBorders>
                  <w:top w:val="single" w:sz="4" w:space="0" w:color="auto"/>
                  <w:left w:val="single" w:sz="4" w:space="0" w:color="auto"/>
                  <w:bottom w:val="single" w:sz="4" w:space="0" w:color="auto"/>
                  <w:right w:val="single" w:sz="4" w:space="0" w:color="auto"/>
                </w:tcBorders>
              </w:tcPr>
            </w:tcPrChange>
          </w:tcPr>
          <w:p w14:paraId="27BBA9CD" w14:textId="77777777" w:rsidR="00993145" w:rsidRPr="00E710BF" w:rsidRDefault="00993145" w:rsidP="00745AE8">
            <w:pPr>
              <w:rPr>
                <w:bCs/>
              </w:rPr>
            </w:pPr>
            <w:r w:rsidRPr="00EC11E5">
              <w:t>Complete by Friday 5:00 PM IST</w:t>
            </w:r>
            <w:r>
              <w:t xml:space="preserve"> (T+ 11)</w:t>
            </w:r>
          </w:p>
        </w:tc>
        <w:tc>
          <w:tcPr>
            <w:tcW w:w="0" w:type="dxa"/>
            <w:tcBorders>
              <w:top w:val="single" w:sz="4" w:space="0" w:color="auto"/>
              <w:left w:val="single" w:sz="4" w:space="0" w:color="auto"/>
              <w:bottom w:val="single" w:sz="4" w:space="0" w:color="auto"/>
              <w:right w:val="single" w:sz="4" w:space="0" w:color="auto"/>
            </w:tcBorders>
            <w:tcPrChange w:id="429" w:author="Author">
              <w:tcPr>
                <w:tcW w:w="2150" w:type="dxa"/>
                <w:tcBorders>
                  <w:top w:val="single" w:sz="4" w:space="0" w:color="auto"/>
                  <w:left w:val="single" w:sz="4" w:space="0" w:color="auto"/>
                  <w:bottom w:val="single" w:sz="4" w:space="0" w:color="auto"/>
                  <w:right w:val="single" w:sz="4" w:space="0" w:color="auto"/>
                </w:tcBorders>
              </w:tcPr>
            </w:tcPrChange>
          </w:tcPr>
          <w:p w14:paraId="656DEBD8" w14:textId="77777777" w:rsidR="00993145" w:rsidRPr="00E710BF" w:rsidRDefault="00993145" w:rsidP="00745AE8">
            <w:pPr>
              <w:rPr>
                <w:bCs/>
              </w:rPr>
            </w:pPr>
            <w:r w:rsidRPr="00EC11E5">
              <w:t xml:space="preserve">Complete by Friday </w:t>
            </w:r>
            <w:r>
              <w:t>6</w:t>
            </w:r>
            <w:r w:rsidRPr="00EC11E5">
              <w:t>:30 AM EST </w:t>
            </w:r>
            <w:r>
              <w:t>(T+ 11)</w:t>
            </w:r>
          </w:p>
        </w:tc>
      </w:tr>
      <w:tr w:rsidR="00993145" w14:paraId="1C2976AC" w14:textId="77777777" w:rsidTr="00A92257">
        <w:trPr>
          <w:trHeight w:val="588"/>
          <w:trPrChange w:id="430" w:author="Author">
            <w:trPr>
              <w:trHeight w:val="588"/>
            </w:trPr>
          </w:trPrChange>
        </w:trPr>
        <w:tc>
          <w:tcPr>
            <w:tcW w:w="0" w:type="dxa"/>
            <w:tcBorders>
              <w:top w:val="single" w:sz="4" w:space="0" w:color="auto"/>
              <w:left w:val="single" w:sz="4" w:space="0" w:color="auto"/>
              <w:bottom w:val="single" w:sz="4" w:space="0" w:color="auto"/>
              <w:right w:val="single" w:sz="4" w:space="0" w:color="auto"/>
            </w:tcBorders>
            <w:tcPrChange w:id="431" w:author="Author">
              <w:tcPr>
                <w:tcW w:w="1027" w:type="dxa"/>
                <w:tcBorders>
                  <w:top w:val="single" w:sz="4" w:space="0" w:color="auto"/>
                  <w:left w:val="single" w:sz="4" w:space="0" w:color="auto"/>
                  <w:bottom w:val="single" w:sz="4" w:space="0" w:color="auto"/>
                  <w:right w:val="single" w:sz="4" w:space="0" w:color="auto"/>
                </w:tcBorders>
              </w:tcPr>
            </w:tcPrChange>
          </w:tcPr>
          <w:p w14:paraId="555C816A" w14:textId="07589837" w:rsidR="00993145" w:rsidRPr="00415E4E" w:rsidRDefault="00993145" w:rsidP="002B4054">
            <w:pPr>
              <w:pStyle w:val="ListParagraph"/>
              <w:numPr>
                <w:ilvl w:val="0"/>
                <w:numId w:val="35"/>
              </w:numPr>
            </w:pPr>
          </w:p>
        </w:tc>
        <w:tc>
          <w:tcPr>
            <w:tcW w:w="0" w:type="dxa"/>
            <w:tcBorders>
              <w:top w:val="single" w:sz="4" w:space="0" w:color="auto"/>
              <w:left w:val="single" w:sz="4" w:space="0" w:color="auto"/>
              <w:bottom w:val="single" w:sz="4" w:space="0" w:color="auto"/>
              <w:right w:val="single" w:sz="4" w:space="0" w:color="auto"/>
            </w:tcBorders>
            <w:tcPrChange w:id="432" w:author="Author">
              <w:tcPr>
                <w:tcW w:w="2785" w:type="dxa"/>
                <w:tcBorders>
                  <w:top w:val="single" w:sz="4" w:space="0" w:color="auto"/>
                  <w:left w:val="single" w:sz="4" w:space="0" w:color="auto"/>
                  <w:bottom w:val="single" w:sz="4" w:space="0" w:color="auto"/>
                  <w:right w:val="single" w:sz="4" w:space="0" w:color="auto"/>
                </w:tcBorders>
              </w:tcPr>
            </w:tcPrChange>
          </w:tcPr>
          <w:p w14:paraId="58DDA123" w14:textId="77777777" w:rsidR="00993145" w:rsidRPr="00E710BF" w:rsidRDefault="00993145" w:rsidP="00745AE8">
            <w:pPr>
              <w:rPr>
                <w:bCs/>
              </w:rPr>
            </w:pPr>
            <w:r w:rsidRPr="00EC11E5">
              <w:t>Execute Incremental Migration</w:t>
            </w:r>
            <w:r>
              <w:t xml:space="preserve"> 1</w:t>
            </w:r>
          </w:p>
        </w:tc>
        <w:tc>
          <w:tcPr>
            <w:tcW w:w="0" w:type="dxa"/>
            <w:tcBorders>
              <w:top w:val="single" w:sz="4" w:space="0" w:color="auto"/>
              <w:left w:val="single" w:sz="4" w:space="0" w:color="auto"/>
              <w:bottom w:val="single" w:sz="4" w:space="0" w:color="auto"/>
              <w:right w:val="single" w:sz="4" w:space="0" w:color="auto"/>
            </w:tcBorders>
            <w:tcPrChange w:id="433" w:author="Author">
              <w:tcPr>
                <w:tcW w:w="1885" w:type="dxa"/>
                <w:tcBorders>
                  <w:top w:val="single" w:sz="4" w:space="0" w:color="auto"/>
                  <w:left w:val="single" w:sz="4" w:space="0" w:color="auto"/>
                  <w:bottom w:val="single" w:sz="4" w:space="0" w:color="auto"/>
                  <w:right w:val="single" w:sz="4" w:space="0" w:color="auto"/>
                </w:tcBorders>
              </w:tcPr>
            </w:tcPrChange>
          </w:tcPr>
          <w:p w14:paraId="497BAF8E" w14:textId="77777777" w:rsidR="00993145" w:rsidRPr="00E710BF" w:rsidRDefault="00993145" w:rsidP="00745AE8">
            <w:r w:rsidRPr="00E710BF">
              <w:t>Microsoft</w:t>
            </w:r>
          </w:p>
          <w:p w14:paraId="290AAD62" w14:textId="77777777" w:rsidR="00993145" w:rsidRPr="00E710BF" w:rsidRDefault="00993145" w:rsidP="00745AE8"/>
        </w:tc>
        <w:tc>
          <w:tcPr>
            <w:tcW w:w="0" w:type="dxa"/>
            <w:tcBorders>
              <w:top w:val="single" w:sz="4" w:space="0" w:color="auto"/>
              <w:left w:val="single" w:sz="4" w:space="0" w:color="auto"/>
              <w:bottom w:val="single" w:sz="4" w:space="0" w:color="auto"/>
              <w:right w:val="single" w:sz="4" w:space="0" w:color="auto"/>
            </w:tcBorders>
            <w:tcPrChange w:id="434" w:author="Author">
              <w:tcPr>
                <w:tcW w:w="2233" w:type="dxa"/>
                <w:tcBorders>
                  <w:top w:val="single" w:sz="4" w:space="0" w:color="auto"/>
                  <w:left w:val="single" w:sz="4" w:space="0" w:color="auto"/>
                  <w:bottom w:val="single" w:sz="4" w:space="0" w:color="auto"/>
                  <w:right w:val="single" w:sz="4" w:space="0" w:color="auto"/>
                </w:tcBorders>
              </w:tcPr>
            </w:tcPrChange>
          </w:tcPr>
          <w:p w14:paraId="19AA576E" w14:textId="759E16FA" w:rsidR="00993145" w:rsidRPr="00E710BF" w:rsidRDefault="00993145" w:rsidP="00745AE8">
            <w:pPr>
              <w:rPr>
                <w:bCs/>
              </w:rPr>
            </w:pPr>
            <w:r w:rsidRPr="00EC11E5">
              <w:t xml:space="preserve">Start by Saturday </w:t>
            </w:r>
            <w:r>
              <w:t>5</w:t>
            </w:r>
            <w:r w:rsidRPr="00EC11E5">
              <w:t>:30 am IST</w:t>
            </w:r>
            <w:r w:rsidR="006F19D0">
              <w:t xml:space="preserve"> (T+ 12)</w:t>
            </w:r>
          </w:p>
        </w:tc>
        <w:tc>
          <w:tcPr>
            <w:tcW w:w="0" w:type="dxa"/>
            <w:tcBorders>
              <w:top w:val="single" w:sz="4" w:space="0" w:color="auto"/>
              <w:left w:val="single" w:sz="4" w:space="0" w:color="auto"/>
              <w:bottom w:val="single" w:sz="4" w:space="0" w:color="auto"/>
              <w:right w:val="single" w:sz="4" w:space="0" w:color="auto"/>
            </w:tcBorders>
            <w:tcPrChange w:id="435" w:author="Author">
              <w:tcPr>
                <w:tcW w:w="2150" w:type="dxa"/>
                <w:tcBorders>
                  <w:top w:val="single" w:sz="4" w:space="0" w:color="auto"/>
                  <w:left w:val="single" w:sz="4" w:space="0" w:color="auto"/>
                  <w:bottom w:val="single" w:sz="4" w:space="0" w:color="auto"/>
                  <w:right w:val="single" w:sz="4" w:space="0" w:color="auto"/>
                </w:tcBorders>
              </w:tcPr>
            </w:tcPrChange>
          </w:tcPr>
          <w:p w14:paraId="36E8CDBC" w14:textId="1E4ED646" w:rsidR="00993145" w:rsidRPr="00E710BF" w:rsidRDefault="00993145" w:rsidP="00745AE8">
            <w:pPr>
              <w:rPr>
                <w:bCs/>
              </w:rPr>
            </w:pPr>
            <w:r w:rsidRPr="00EC11E5">
              <w:t>Start by Friday 7:00 pm EST</w:t>
            </w:r>
            <w:r w:rsidR="006F19D0">
              <w:t xml:space="preserve"> (T+ 12)</w:t>
            </w:r>
          </w:p>
        </w:tc>
      </w:tr>
    </w:tbl>
    <w:p w14:paraId="7380D606" w14:textId="77777777" w:rsidR="00993145" w:rsidRPr="00825A4A" w:rsidRDefault="00993145" w:rsidP="00825A4A"/>
    <w:p w14:paraId="1840A243" w14:textId="2B1CB3BA" w:rsidR="00FC191F" w:rsidRDefault="00FC191F" w:rsidP="00821F61">
      <w:pPr>
        <w:pStyle w:val="Heading2Numbered"/>
      </w:pPr>
      <w:bookmarkStart w:id="436" w:name="_Toc503954847"/>
      <w:bookmarkStart w:id="437" w:name="_Toc503954904"/>
      <w:bookmarkStart w:id="438" w:name="_Toc503957266"/>
      <w:r>
        <w:t>SOR</w:t>
      </w:r>
      <w:bookmarkEnd w:id="436"/>
      <w:bookmarkEnd w:id="437"/>
      <w:bookmarkEnd w:id="438"/>
    </w:p>
    <w:p w14:paraId="757305F2" w14:textId="0137B43D" w:rsidR="003274B2" w:rsidRDefault="003274B2" w:rsidP="003274B2">
      <w:r>
        <w:t xml:space="preserve">In the week </w:t>
      </w:r>
      <w:r w:rsidR="001B7BB2">
        <w:t>6</w:t>
      </w:r>
      <w:r>
        <w:t xml:space="preserve"> </w:t>
      </w:r>
      <w:r w:rsidR="001B7BB2">
        <w:t>Monday</w:t>
      </w:r>
      <w:r>
        <w:t xml:space="preserve"> EST morning</w:t>
      </w:r>
      <w:r w:rsidR="003D0F1C">
        <w:t xml:space="preserve"> (T+14)</w:t>
      </w:r>
      <w:r>
        <w:t xml:space="preserve">, </w:t>
      </w:r>
      <w:r w:rsidR="001B7BB2">
        <w:t>Site owners will again resume site content validation.</w:t>
      </w:r>
      <w:r>
        <w:t xml:space="preserve"> Manulife will have until Wednesday (T+</w:t>
      </w:r>
      <w:r w:rsidR="003D0F1C">
        <w:t>16</w:t>
      </w:r>
      <w:r>
        <w:t xml:space="preserve">) to report any </w:t>
      </w:r>
      <w:r w:rsidRPr="00527E39">
        <w:rPr>
          <w:b/>
          <w:u w:val="single"/>
          <w:rPrChange w:id="439" w:author="Author">
            <w:rPr/>
          </w:rPrChange>
        </w:rPr>
        <w:t>P1 and P2</w:t>
      </w:r>
      <w:r>
        <w:t xml:space="preserve"> issues related to the migrated content. Any </w:t>
      </w:r>
      <w:r w:rsidRPr="00527E39">
        <w:rPr>
          <w:b/>
          <w:u w:val="single"/>
          <w:rPrChange w:id="440" w:author="Author">
            <w:rPr/>
          </w:rPrChange>
        </w:rPr>
        <w:t>P3 and P4</w:t>
      </w:r>
      <w:r>
        <w:t xml:space="preserve"> type of issue can still be logged in after </w:t>
      </w:r>
      <w:r w:rsidRPr="00527E39">
        <w:rPr>
          <w:b/>
          <w:u w:val="single"/>
          <w:rPrChange w:id="441" w:author="Author">
            <w:rPr/>
          </w:rPrChange>
        </w:rPr>
        <w:t>Wednesday</w:t>
      </w:r>
      <w:r>
        <w:t>.</w:t>
      </w:r>
    </w:p>
    <w:p w14:paraId="58B7FE7D" w14:textId="4999BB97" w:rsidR="003274B2" w:rsidRDefault="003274B2" w:rsidP="003274B2">
      <w:r>
        <w:t xml:space="preserve">Manulife team is expected to report any issues immediately in Migration Management App issue list as and when they discover those issues. Microsoft team will work during this (Monday – Friday) duration to fix issues reported by Manulife. </w:t>
      </w:r>
    </w:p>
    <w:p w14:paraId="29BE5C95" w14:textId="0B03E0D1" w:rsidR="001C0DE4" w:rsidRDefault="001C0DE4" w:rsidP="003274B2">
      <w:r>
        <w:t>For OOB there will not be any SOR Week.</w:t>
      </w:r>
    </w:p>
    <w:p w14:paraId="65D2DD5E" w14:textId="44F1616C" w:rsidR="003E4F6A" w:rsidRPr="00A92257" w:rsidRDefault="00C26298" w:rsidP="003E4F6A">
      <w:pPr>
        <w:rPr>
          <w:b/>
        </w:rPr>
      </w:pPr>
      <w:r w:rsidRPr="00A92257">
        <w:rPr>
          <w:b/>
        </w:rPr>
        <w:t>Week 6</w:t>
      </w:r>
      <w:r w:rsidR="003E4F6A" w:rsidRPr="00A92257">
        <w:rPr>
          <w:b/>
        </w:rPr>
        <w:t xml:space="preserve"> </w:t>
      </w:r>
      <w:r w:rsidRPr="00A92257">
        <w:rPr>
          <w:b/>
        </w:rPr>
        <w:t>SOR</w:t>
      </w:r>
      <w:r w:rsidR="003E4F6A" w:rsidRPr="00A92257">
        <w:rPr>
          <w:b/>
        </w:rPr>
        <w:t xml:space="preserve"> (Manulife):</w:t>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42"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024"/>
        <w:gridCol w:w="2377"/>
        <w:gridCol w:w="1762"/>
        <w:gridCol w:w="2267"/>
        <w:gridCol w:w="2650"/>
        <w:tblGridChange w:id="443">
          <w:tblGrid>
            <w:gridCol w:w="1024"/>
            <w:gridCol w:w="2377"/>
            <w:gridCol w:w="1762"/>
            <w:gridCol w:w="2267"/>
            <w:gridCol w:w="2650"/>
          </w:tblGrid>
        </w:tblGridChange>
      </w:tblGrid>
      <w:tr w:rsidR="003E4F6A" w:rsidRPr="009C7288" w14:paraId="3F195D43"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444" w:author="Author">
              <w:tcPr>
                <w:tcW w:w="1024" w:type="dxa"/>
              </w:tcPr>
            </w:tcPrChange>
          </w:tcPr>
          <w:p w14:paraId="65835A67" w14:textId="77777777" w:rsidR="003E4F6A" w:rsidRPr="00A92257" w:rsidRDefault="003E4F6A" w:rsidP="0061602B">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445" w:author="Author">
              <w:tcPr>
                <w:tcW w:w="2377" w:type="dxa"/>
              </w:tcPr>
            </w:tcPrChange>
          </w:tcPr>
          <w:p w14:paraId="7B3019E6" w14:textId="77777777" w:rsidR="003E4F6A" w:rsidRPr="00A92257" w:rsidRDefault="003E4F6A" w:rsidP="0061602B">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446" w:author="Author">
              <w:tcPr>
                <w:tcW w:w="1762" w:type="dxa"/>
              </w:tcPr>
            </w:tcPrChange>
          </w:tcPr>
          <w:p w14:paraId="7F5E8FC0" w14:textId="77777777" w:rsidR="003E4F6A" w:rsidRPr="00A92257" w:rsidRDefault="003E4F6A" w:rsidP="0061602B">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447" w:author="Author">
              <w:tcPr>
                <w:tcW w:w="2267" w:type="dxa"/>
              </w:tcPr>
            </w:tcPrChange>
          </w:tcPr>
          <w:p w14:paraId="69BDBB0C" w14:textId="77777777" w:rsidR="003E4F6A" w:rsidRPr="00A92257" w:rsidRDefault="003E4F6A" w:rsidP="0061602B">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448" w:author="Author">
              <w:tcPr>
                <w:tcW w:w="2650" w:type="dxa"/>
              </w:tcPr>
            </w:tcPrChange>
          </w:tcPr>
          <w:p w14:paraId="2EBDB6C5" w14:textId="77777777" w:rsidR="003E4F6A" w:rsidRPr="00A92257" w:rsidRDefault="003E4F6A" w:rsidP="0061602B">
            <w:pPr>
              <w:cnfStyle w:val="100000000000" w:firstRow="1" w:lastRow="0" w:firstColumn="0" w:lastColumn="0" w:oddVBand="0" w:evenVBand="0" w:oddHBand="0" w:evenHBand="0" w:firstRowFirstColumn="0" w:firstRowLastColumn="0" w:lastRowFirstColumn="0" w:lastRowLastColumn="0"/>
              <w:rPr>
                <w:b/>
              </w:rPr>
            </w:pPr>
            <w:r w:rsidRPr="00A92257">
              <w:rPr>
                <w:b/>
              </w:rPr>
              <w:t>TimeLine (EST)</w:t>
            </w:r>
          </w:p>
        </w:tc>
      </w:tr>
      <w:tr w:rsidR="003E4F6A" w14:paraId="5F8AF6B6" w14:textId="77777777" w:rsidTr="00A92257">
        <w:trPr>
          <w:trHeight w:val="520"/>
          <w:trPrChange w:id="449"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450" w:author="Author">
              <w:tcPr>
                <w:tcW w:w="1024" w:type="dxa"/>
                <w:tcBorders>
                  <w:top w:val="single" w:sz="4" w:space="0" w:color="auto"/>
                  <w:left w:val="single" w:sz="4" w:space="0" w:color="auto"/>
                  <w:bottom w:val="single" w:sz="4" w:space="0" w:color="auto"/>
                  <w:right w:val="single" w:sz="4" w:space="0" w:color="auto"/>
                </w:tcBorders>
              </w:tcPr>
            </w:tcPrChange>
          </w:tcPr>
          <w:p w14:paraId="4B1BA7EF" w14:textId="77777777" w:rsidR="003E4F6A" w:rsidRDefault="003E4F6A" w:rsidP="0061602B">
            <w:r>
              <w:t>1.</w:t>
            </w:r>
          </w:p>
        </w:tc>
        <w:tc>
          <w:tcPr>
            <w:tcW w:w="0" w:type="dxa"/>
            <w:tcBorders>
              <w:top w:val="single" w:sz="4" w:space="0" w:color="auto"/>
              <w:left w:val="single" w:sz="4" w:space="0" w:color="auto"/>
              <w:bottom w:val="single" w:sz="4" w:space="0" w:color="auto"/>
              <w:right w:val="single" w:sz="4" w:space="0" w:color="auto"/>
            </w:tcBorders>
            <w:tcPrChange w:id="451" w:author="Author">
              <w:tcPr>
                <w:tcW w:w="2377" w:type="dxa"/>
                <w:tcBorders>
                  <w:top w:val="single" w:sz="4" w:space="0" w:color="auto"/>
                  <w:left w:val="single" w:sz="4" w:space="0" w:color="auto"/>
                  <w:bottom w:val="single" w:sz="4" w:space="0" w:color="auto"/>
                  <w:right w:val="single" w:sz="4" w:space="0" w:color="auto"/>
                </w:tcBorders>
              </w:tcPr>
            </w:tcPrChange>
          </w:tcPr>
          <w:p w14:paraId="7F06586F" w14:textId="3C0C3564" w:rsidR="003E4F6A" w:rsidRPr="00F721ED" w:rsidRDefault="003E4F6A" w:rsidP="0061602B">
            <w:r>
              <w:t>Validate Email #</w:t>
            </w:r>
            <w:r w:rsidR="008F0D27">
              <w:t>3</w:t>
            </w:r>
            <w:r>
              <w:t xml:space="preserve"> sent to</w:t>
            </w:r>
            <w:r w:rsidRPr="004B2018">
              <w:t xml:space="preserve"> Content Owner that site collections are open for </w:t>
            </w:r>
            <w:r w:rsidR="009F37DF">
              <w:t>SOR</w:t>
            </w:r>
            <w:r w:rsidRPr="004B2018">
              <w:t>.</w:t>
            </w:r>
          </w:p>
        </w:tc>
        <w:tc>
          <w:tcPr>
            <w:tcW w:w="0" w:type="dxa"/>
            <w:tcBorders>
              <w:top w:val="single" w:sz="4" w:space="0" w:color="auto"/>
              <w:left w:val="single" w:sz="4" w:space="0" w:color="auto"/>
              <w:bottom w:val="single" w:sz="4" w:space="0" w:color="auto"/>
              <w:right w:val="single" w:sz="4" w:space="0" w:color="auto"/>
            </w:tcBorders>
            <w:tcPrChange w:id="452" w:author="Author">
              <w:tcPr>
                <w:tcW w:w="1762" w:type="dxa"/>
                <w:tcBorders>
                  <w:top w:val="single" w:sz="4" w:space="0" w:color="auto"/>
                  <w:left w:val="single" w:sz="4" w:space="0" w:color="auto"/>
                  <w:bottom w:val="single" w:sz="4" w:space="0" w:color="auto"/>
                  <w:right w:val="single" w:sz="4" w:space="0" w:color="auto"/>
                </w:tcBorders>
              </w:tcPr>
            </w:tcPrChange>
          </w:tcPr>
          <w:p w14:paraId="317B87A5" w14:textId="77777777" w:rsidR="003E4F6A" w:rsidRPr="00741047" w:rsidRDefault="003E4F6A" w:rsidP="0061602B">
            <w:r>
              <w:t>Manulife</w:t>
            </w:r>
          </w:p>
        </w:tc>
        <w:tc>
          <w:tcPr>
            <w:tcW w:w="0" w:type="dxa"/>
            <w:tcBorders>
              <w:top w:val="single" w:sz="4" w:space="0" w:color="auto"/>
              <w:left w:val="single" w:sz="4" w:space="0" w:color="auto"/>
              <w:bottom w:val="single" w:sz="4" w:space="0" w:color="auto"/>
              <w:right w:val="single" w:sz="4" w:space="0" w:color="auto"/>
            </w:tcBorders>
            <w:tcPrChange w:id="453" w:author="Author">
              <w:tcPr>
                <w:tcW w:w="2267" w:type="dxa"/>
                <w:tcBorders>
                  <w:top w:val="single" w:sz="4" w:space="0" w:color="auto"/>
                  <w:left w:val="single" w:sz="4" w:space="0" w:color="auto"/>
                  <w:bottom w:val="single" w:sz="4" w:space="0" w:color="auto"/>
                  <w:right w:val="single" w:sz="4" w:space="0" w:color="auto"/>
                </w:tcBorders>
              </w:tcPr>
            </w:tcPrChange>
          </w:tcPr>
          <w:p w14:paraId="6B0F9F61" w14:textId="7E819458" w:rsidR="003E4F6A" w:rsidRPr="00E710BF" w:rsidRDefault="003E4F6A" w:rsidP="0061602B">
            <w:pPr>
              <w:rPr>
                <w:bCs/>
              </w:rPr>
            </w:pPr>
            <w:r w:rsidRPr="00EC11E5">
              <w:t>Complete by </w:t>
            </w:r>
            <w:r w:rsidR="009F37DF">
              <w:t>Monday</w:t>
            </w:r>
            <w:r w:rsidRPr="00EC11E5">
              <w:t xml:space="preserve"> 7</w:t>
            </w:r>
            <w:r w:rsidRPr="009B2277">
              <w:t>:30 PM IST</w:t>
            </w:r>
            <w:r w:rsidR="009F37DF">
              <w:t xml:space="preserve"> (T+14)</w:t>
            </w:r>
          </w:p>
          <w:p w14:paraId="51622F4B" w14:textId="77777777" w:rsidR="003E4F6A" w:rsidRPr="00E710BF" w:rsidRDefault="003E4F6A" w:rsidP="0061602B"/>
        </w:tc>
        <w:tc>
          <w:tcPr>
            <w:tcW w:w="0" w:type="dxa"/>
            <w:tcBorders>
              <w:top w:val="single" w:sz="4" w:space="0" w:color="auto"/>
              <w:left w:val="single" w:sz="4" w:space="0" w:color="auto"/>
              <w:bottom w:val="single" w:sz="4" w:space="0" w:color="auto"/>
              <w:right w:val="single" w:sz="4" w:space="0" w:color="auto"/>
            </w:tcBorders>
            <w:tcPrChange w:id="454" w:author="Author">
              <w:tcPr>
                <w:tcW w:w="2650" w:type="dxa"/>
                <w:tcBorders>
                  <w:top w:val="single" w:sz="4" w:space="0" w:color="auto"/>
                  <w:left w:val="single" w:sz="4" w:space="0" w:color="auto"/>
                  <w:bottom w:val="single" w:sz="4" w:space="0" w:color="auto"/>
                  <w:right w:val="single" w:sz="4" w:space="0" w:color="auto"/>
                </w:tcBorders>
              </w:tcPr>
            </w:tcPrChange>
          </w:tcPr>
          <w:p w14:paraId="3EBD2F2E" w14:textId="798F53D8" w:rsidR="003E4F6A" w:rsidRPr="00E710BF" w:rsidRDefault="003E4F6A" w:rsidP="0061602B">
            <w:pPr>
              <w:rPr>
                <w:bCs/>
              </w:rPr>
            </w:pPr>
            <w:r w:rsidRPr="00EC11E5">
              <w:t>Complete by </w:t>
            </w:r>
            <w:r w:rsidR="009F37DF">
              <w:t>Monday</w:t>
            </w:r>
            <w:r w:rsidRPr="00EC11E5">
              <w:t xml:space="preserve"> 9</w:t>
            </w:r>
            <w:r w:rsidRPr="009B2277">
              <w:t xml:space="preserve">:00 AM </w:t>
            </w:r>
            <w:r w:rsidRPr="000278EF">
              <w:t>EST</w:t>
            </w:r>
            <w:r w:rsidR="009F37DF">
              <w:t xml:space="preserve"> (T+14)</w:t>
            </w:r>
          </w:p>
          <w:p w14:paraId="7AC7D6DE" w14:textId="77777777" w:rsidR="003E4F6A" w:rsidRPr="00E710BF" w:rsidRDefault="003E4F6A" w:rsidP="0061602B"/>
        </w:tc>
      </w:tr>
      <w:tr w:rsidR="003E4F6A" w14:paraId="2A2C2E78" w14:textId="77777777" w:rsidTr="00A92257">
        <w:trPr>
          <w:trHeight w:val="520"/>
          <w:trPrChange w:id="455"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456" w:author="Author">
              <w:tcPr>
                <w:tcW w:w="1024" w:type="dxa"/>
                <w:tcBorders>
                  <w:top w:val="single" w:sz="4" w:space="0" w:color="auto"/>
                  <w:left w:val="single" w:sz="4" w:space="0" w:color="auto"/>
                  <w:bottom w:val="single" w:sz="4" w:space="0" w:color="auto"/>
                  <w:right w:val="single" w:sz="4" w:space="0" w:color="auto"/>
                </w:tcBorders>
              </w:tcPr>
            </w:tcPrChange>
          </w:tcPr>
          <w:p w14:paraId="71278BE4" w14:textId="77777777" w:rsidR="003E4F6A" w:rsidRDefault="003E4F6A" w:rsidP="0061602B">
            <w:r>
              <w:t>2.</w:t>
            </w:r>
          </w:p>
        </w:tc>
        <w:tc>
          <w:tcPr>
            <w:tcW w:w="0" w:type="dxa"/>
            <w:tcBorders>
              <w:top w:val="single" w:sz="4" w:space="0" w:color="auto"/>
              <w:left w:val="single" w:sz="4" w:space="0" w:color="auto"/>
              <w:bottom w:val="single" w:sz="4" w:space="0" w:color="auto"/>
              <w:right w:val="single" w:sz="4" w:space="0" w:color="auto"/>
            </w:tcBorders>
            <w:tcPrChange w:id="457" w:author="Author">
              <w:tcPr>
                <w:tcW w:w="2377" w:type="dxa"/>
                <w:tcBorders>
                  <w:top w:val="single" w:sz="4" w:space="0" w:color="auto"/>
                  <w:left w:val="single" w:sz="4" w:space="0" w:color="auto"/>
                  <w:bottom w:val="single" w:sz="4" w:space="0" w:color="auto"/>
                  <w:right w:val="single" w:sz="4" w:space="0" w:color="auto"/>
                </w:tcBorders>
              </w:tcPr>
            </w:tcPrChange>
          </w:tcPr>
          <w:p w14:paraId="152E99A0" w14:textId="62346C4D" w:rsidR="003E4F6A" w:rsidRPr="00E710BF" w:rsidRDefault="009510C5" w:rsidP="0061602B">
            <w:r>
              <w:t>SOR</w:t>
            </w:r>
            <w:r w:rsidR="003E4F6A" w:rsidRPr="00E710BF">
              <w:t xml:space="preserve"> Active: Content Owners to Validate the Site and raise issues. </w:t>
            </w:r>
          </w:p>
          <w:p w14:paraId="37C842E7" w14:textId="77777777" w:rsidR="003E4F6A" w:rsidRPr="00E710BF" w:rsidRDefault="003E4F6A" w:rsidP="0061602B">
            <w:r w:rsidRPr="00E710BF">
              <w:t>Stakeholders to attend Issues Triage Calls</w:t>
            </w:r>
          </w:p>
          <w:p w14:paraId="18BB5F1A" w14:textId="5C754053" w:rsidR="003E4F6A" w:rsidRPr="00E710BF" w:rsidRDefault="003E4F6A" w:rsidP="0061602B">
            <w:r w:rsidRPr="00E710BF">
              <w:t xml:space="preserve">UAT issue reporting closes </w:t>
            </w:r>
            <w:r w:rsidR="00D7657D">
              <w:t>Wednesday</w:t>
            </w:r>
            <w:r w:rsidRPr="00E710BF">
              <w:t xml:space="preserve"> </w:t>
            </w:r>
            <w:r>
              <w:t>Close of Business</w:t>
            </w:r>
          </w:p>
          <w:p w14:paraId="673C3159" w14:textId="77777777" w:rsidR="003E4F6A" w:rsidRPr="00F721ED" w:rsidRDefault="003E4F6A" w:rsidP="0061602B"/>
        </w:tc>
        <w:tc>
          <w:tcPr>
            <w:tcW w:w="0" w:type="dxa"/>
            <w:tcBorders>
              <w:top w:val="single" w:sz="4" w:space="0" w:color="auto"/>
              <w:left w:val="single" w:sz="4" w:space="0" w:color="auto"/>
              <w:bottom w:val="single" w:sz="4" w:space="0" w:color="auto"/>
              <w:right w:val="single" w:sz="4" w:space="0" w:color="auto"/>
            </w:tcBorders>
            <w:tcPrChange w:id="458" w:author="Author">
              <w:tcPr>
                <w:tcW w:w="1762" w:type="dxa"/>
                <w:tcBorders>
                  <w:top w:val="single" w:sz="4" w:space="0" w:color="auto"/>
                  <w:left w:val="single" w:sz="4" w:space="0" w:color="auto"/>
                  <w:bottom w:val="single" w:sz="4" w:space="0" w:color="auto"/>
                  <w:right w:val="single" w:sz="4" w:space="0" w:color="auto"/>
                </w:tcBorders>
              </w:tcPr>
            </w:tcPrChange>
          </w:tcPr>
          <w:p w14:paraId="0B3E196C" w14:textId="77777777" w:rsidR="003E4F6A" w:rsidRPr="00741047" w:rsidRDefault="003E4F6A" w:rsidP="0061602B">
            <w:r>
              <w:t>Manulife</w:t>
            </w:r>
          </w:p>
        </w:tc>
        <w:tc>
          <w:tcPr>
            <w:tcW w:w="0" w:type="dxa"/>
            <w:tcBorders>
              <w:top w:val="single" w:sz="4" w:space="0" w:color="auto"/>
              <w:left w:val="single" w:sz="4" w:space="0" w:color="auto"/>
              <w:bottom w:val="single" w:sz="4" w:space="0" w:color="auto"/>
              <w:right w:val="single" w:sz="4" w:space="0" w:color="auto"/>
            </w:tcBorders>
            <w:tcPrChange w:id="459" w:author="Author">
              <w:tcPr>
                <w:tcW w:w="2267" w:type="dxa"/>
                <w:tcBorders>
                  <w:top w:val="single" w:sz="4" w:space="0" w:color="auto"/>
                  <w:left w:val="single" w:sz="4" w:space="0" w:color="auto"/>
                  <w:bottom w:val="single" w:sz="4" w:space="0" w:color="auto"/>
                  <w:right w:val="single" w:sz="4" w:space="0" w:color="auto"/>
                </w:tcBorders>
              </w:tcPr>
            </w:tcPrChange>
          </w:tcPr>
          <w:p w14:paraId="686201E6" w14:textId="55F78F37" w:rsidR="003E4F6A" w:rsidRPr="00E710BF" w:rsidRDefault="003E4F6A" w:rsidP="0061602B">
            <w:pPr>
              <w:rPr>
                <w:bCs/>
              </w:rPr>
            </w:pPr>
            <w:r w:rsidRPr="00EC11E5">
              <w:t>Complete by </w:t>
            </w:r>
            <w:r w:rsidR="008E1B63">
              <w:t>Thursday</w:t>
            </w:r>
            <w:r w:rsidRPr="009B2277">
              <w:t xml:space="preserve"> </w:t>
            </w:r>
            <w:r>
              <w:t>4</w:t>
            </w:r>
            <w:r w:rsidRPr="009B2277">
              <w:t>:30 AM IST</w:t>
            </w:r>
            <w:r w:rsidR="008E1B63">
              <w:t xml:space="preserve"> (T+16)</w:t>
            </w:r>
          </w:p>
          <w:p w14:paraId="12EFC134" w14:textId="77777777" w:rsidR="003E4F6A" w:rsidRPr="00E710BF" w:rsidRDefault="003E4F6A" w:rsidP="0061602B"/>
        </w:tc>
        <w:tc>
          <w:tcPr>
            <w:tcW w:w="0" w:type="dxa"/>
            <w:tcBorders>
              <w:top w:val="single" w:sz="4" w:space="0" w:color="auto"/>
              <w:left w:val="single" w:sz="4" w:space="0" w:color="auto"/>
              <w:bottom w:val="single" w:sz="4" w:space="0" w:color="auto"/>
              <w:right w:val="single" w:sz="4" w:space="0" w:color="auto"/>
            </w:tcBorders>
            <w:tcPrChange w:id="460" w:author="Author">
              <w:tcPr>
                <w:tcW w:w="2650" w:type="dxa"/>
                <w:tcBorders>
                  <w:top w:val="single" w:sz="4" w:space="0" w:color="auto"/>
                  <w:left w:val="single" w:sz="4" w:space="0" w:color="auto"/>
                  <w:bottom w:val="single" w:sz="4" w:space="0" w:color="auto"/>
                  <w:right w:val="single" w:sz="4" w:space="0" w:color="auto"/>
                </w:tcBorders>
              </w:tcPr>
            </w:tcPrChange>
          </w:tcPr>
          <w:p w14:paraId="12D3A9E8" w14:textId="56B3841D" w:rsidR="003E4F6A" w:rsidRPr="00E710BF" w:rsidRDefault="003E4F6A" w:rsidP="0061602B">
            <w:pPr>
              <w:rPr>
                <w:bCs/>
              </w:rPr>
            </w:pPr>
            <w:r w:rsidRPr="00EC11E5">
              <w:t>Complete by </w:t>
            </w:r>
            <w:r w:rsidR="008E1B63">
              <w:t>Wednesday</w:t>
            </w:r>
            <w:r w:rsidRPr="00EC11E5">
              <w:t xml:space="preserve"> </w:t>
            </w:r>
            <w:r w:rsidRPr="009B2277">
              <w:t xml:space="preserve">5:00 PM </w:t>
            </w:r>
            <w:r>
              <w:t>CT</w:t>
            </w:r>
            <w:r w:rsidR="008E1B63">
              <w:t xml:space="preserve"> (T+16)</w:t>
            </w:r>
          </w:p>
          <w:p w14:paraId="5D29DDBB" w14:textId="77777777" w:rsidR="003E4F6A" w:rsidRPr="00E710BF" w:rsidRDefault="003E4F6A" w:rsidP="0061602B"/>
        </w:tc>
      </w:tr>
      <w:tr w:rsidR="003E4F6A" w14:paraId="586CCD2C" w14:textId="77777777" w:rsidTr="00A92257">
        <w:trPr>
          <w:trHeight w:val="520"/>
          <w:trPrChange w:id="461"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462" w:author="Author">
              <w:tcPr>
                <w:tcW w:w="1024" w:type="dxa"/>
                <w:tcBorders>
                  <w:top w:val="single" w:sz="4" w:space="0" w:color="auto"/>
                  <w:left w:val="single" w:sz="4" w:space="0" w:color="auto"/>
                  <w:bottom w:val="single" w:sz="4" w:space="0" w:color="auto"/>
                  <w:right w:val="single" w:sz="4" w:space="0" w:color="auto"/>
                </w:tcBorders>
              </w:tcPr>
            </w:tcPrChange>
          </w:tcPr>
          <w:p w14:paraId="7BFF7BC5" w14:textId="77777777" w:rsidR="003E4F6A" w:rsidRDefault="003E4F6A" w:rsidP="0061602B">
            <w:r>
              <w:t>3</w:t>
            </w:r>
          </w:p>
        </w:tc>
        <w:tc>
          <w:tcPr>
            <w:tcW w:w="0" w:type="dxa"/>
            <w:tcBorders>
              <w:top w:val="single" w:sz="4" w:space="0" w:color="auto"/>
              <w:left w:val="single" w:sz="4" w:space="0" w:color="auto"/>
              <w:bottom w:val="single" w:sz="4" w:space="0" w:color="auto"/>
              <w:right w:val="single" w:sz="4" w:space="0" w:color="auto"/>
            </w:tcBorders>
            <w:tcPrChange w:id="463" w:author="Author">
              <w:tcPr>
                <w:tcW w:w="2377" w:type="dxa"/>
                <w:tcBorders>
                  <w:top w:val="single" w:sz="4" w:space="0" w:color="auto"/>
                  <w:left w:val="single" w:sz="4" w:space="0" w:color="auto"/>
                  <w:bottom w:val="single" w:sz="4" w:space="0" w:color="auto"/>
                  <w:right w:val="single" w:sz="4" w:space="0" w:color="auto"/>
                </w:tcBorders>
              </w:tcPr>
            </w:tcPrChange>
          </w:tcPr>
          <w:p w14:paraId="133C2E07" w14:textId="77777777" w:rsidR="003E4F6A" w:rsidRPr="00E710BF" w:rsidRDefault="003E4F6A" w:rsidP="0061602B">
            <w:pPr>
              <w:rPr>
                <w:bCs/>
              </w:rPr>
            </w:pPr>
            <w:r w:rsidRPr="00EC11E5">
              <w:t>Attend Daily Triage Call</w:t>
            </w:r>
          </w:p>
          <w:p w14:paraId="06BE86F5" w14:textId="77777777" w:rsidR="003E4F6A" w:rsidRPr="00E710BF" w:rsidRDefault="003E4F6A" w:rsidP="0061602B"/>
        </w:tc>
        <w:tc>
          <w:tcPr>
            <w:tcW w:w="0" w:type="dxa"/>
            <w:tcBorders>
              <w:top w:val="single" w:sz="4" w:space="0" w:color="auto"/>
              <w:left w:val="single" w:sz="4" w:space="0" w:color="auto"/>
              <w:bottom w:val="single" w:sz="4" w:space="0" w:color="auto"/>
              <w:right w:val="single" w:sz="4" w:space="0" w:color="auto"/>
            </w:tcBorders>
            <w:tcPrChange w:id="464" w:author="Author">
              <w:tcPr>
                <w:tcW w:w="1762" w:type="dxa"/>
                <w:tcBorders>
                  <w:top w:val="single" w:sz="4" w:space="0" w:color="auto"/>
                  <w:left w:val="single" w:sz="4" w:space="0" w:color="auto"/>
                  <w:bottom w:val="single" w:sz="4" w:space="0" w:color="auto"/>
                  <w:right w:val="single" w:sz="4" w:space="0" w:color="auto"/>
                </w:tcBorders>
              </w:tcPr>
            </w:tcPrChange>
          </w:tcPr>
          <w:p w14:paraId="564C1242" w14:textId="77777777" w:rsidR="003E4F6A" w:rsidRDefault="003E4F6A" w:rsidP="0061602B">
            <w:r>
              <w:t>Manulife</w:t>
            </w:r>
          </w:p>
        </w:tc>
        <w:tc>
          <w:tcPr>
            <w:tcW w:w="0" w:type="dxa"/>
            <w:tcBorders>
              <w:top w:val="single" w:sz="4" w:space="0" w:color="auto"/>
              <w:left w:val="single" w:sz="4" w:space="0" w:color="auto"/>
              <w:bottom w:val="single" w:sz="4" w:space="0" w:color="auto"/>
              <w:right w:val="single" w:sz="4" w:space="0" w:color="auto"/>
            </w:tcBorders>
            <w:tcPrChange w:id="465" w:author="Author">
              <w:tcPr>
                <w:tcW w:w="2267" w:type="dxa"/>
                <w:tcBorders>
                  <w:top w:val="single" w:sz="4" w:space="0" w:color="auto"/>
                  <w:left w:val="single" w:sz="4" w:space="0" w:color="auto"/>
                  <w:bottom w:val="single" w:sz="4" w:space="0" w:color="auto"/>
                  <w:right w:val="single" w:sz="4" w:space="0" w:color="auto"/>
                </w:tcBorders>
              </w:tcPr>
            </w:tcPrChange>
          </w:tcPr>
          <w:p w14:paraId="3F656317" w14:textId="77777777" w:rsidR="003E4F6A" w:rsidRPr="00E710BF" w:rsidRDefault="003E4F6A" w:rsidP="0061602B">
            <w:pPr>
              <w:rPr>
                <w:bCs/>
              </w:rPr>
            </w:pPr>
            <w:r w:rsidRPr="00EC11E5">
              <w:t>Daily Call</w:t>
            </w:r>
          </w:p>
        </w:tc>
        <w:tc>
          <w:tcPr>
            <w:tcW w:w="0" w:type="dxa"/>
            <w:tcBorders>
              <w:top w:val="single" w:sz="4" w:space="0" w:color="auto"/>
              <w:left w:val="single" w:sz="4" w:space="0" w:color="auto"/>
              <w:bottom w:val="single" w:sz="4" w:space="0" w:color="auto"/>
              <w:right w:val="single" w:sz="4" w:space="0" w:color="auto"/>
            </w:tcBorders>
            <w:tcPrChange w:id="466" w:author="Author">
              <w:tcPr>
                <w:tcW w:w="2650" w:type="dxa"/>
                <w:tcBorders>
                  <w:top w:val="single" w:sz="4" w:space="0" w:color="auto"/>
                  <w:left w:val="single" w:sz="4" w:space="0" w:color="auto"/>
                  <w:bottom w:val="single" w:sz="4" w:space="0" w:color="auto"/>
                  <w:right w:val="single" w:sz="4" w:space="0" w:color="auto"/>
                </w:tcBorders>
              </w:tcPr>
            </w:tcPrChange>
          </w:tcPr>
          <w:p w14:paraId="2F973F86" w14:textId="77777777" w:rsidR="003E4F6A" w:rsidRPr="00E710BF" w:rsidRDefault="003E4F6A" w:rsidP="0061602B">
            <w:pPr>
              <w:rPr>
                <w:bCs/>
              </w:rPr>
            </w:pPr>
            <w:r w:rsidRPr="00EC11E5">
              <w:t>Daily Call</w:t>
            </w:r>
          </w:p>
        </w:tc>
      </w:tr>
      <w:tr w:rsidR="003E4F6A" w14:paraId="4873B0CB" w14:textId="77777777" w:rsidTr="00A92257">
        <w:trPr>
          <w:trHeight w:val="520"/>
          <w:trPrChange w:id="467"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468" w:author="Author">
              <w:tcPr>
                <w:tcW w:w="1024" w:type="dxa"/>
                <w:tcBorders>
                  <w:top w:val="single" w:sz="4" w:space="0" w:color="auto"/>
                  <w:left w:val="single" w:sz="4" w:space="0" w:color="auto"/>
                  <w:bottom w:val="single" w:sz="4" w:space="0" w:color="auto"/>
                  <w:right w:val="single" w:sz="4" w:space="0" w:color="auto"/>
                </w:tcBorders>
              </w:tcPr>
            </w:tcPrChange>
          </w:tcPr>
          <w:p w14:paraId="6107F47D" w14:textId="77777777" w:rsidR="003E4F6A" w:rsidRDefault="003E4F6A" w:rsidP="0061602B">
            <w:r>
              <w:t>4.</w:t>
            </w:r>
          </w:p>
        </w:tc>
        <w:tc>
          <w:tcPr>
            <w:tcW w:w="0" w:type="dxa"/>
            <w:tcBorders>
              <w:top w:val="single" w:sz="4" w:space="0" w:color="auto"/>
              <w:left w:val="single" w:sz="4" w:space="0" w:color="auto"/>
              <w:bottom w:val="single" w:sz="4" w:space="0" w:color="auto"/>
              <w:right w:val="single" w:sz="4" w:space="0" w:color="auto"/>
            </w:tcBorders>
            <w:tcPrChange w:id="469" w:author="Author">
              <w:tcPr>
                <w:tcW w:w="2377" w:type="dxa"/>
                <w:tcBorders>
                  <w:top w:val="single" w:sz="4" w:space="0" w:color="auto"/>
                  <w:left w:val="single" w:sz="4" w:space="0" w:color="auto"/>
                  <w:bottom w:val="single" w:sz="4" w:space="0" w:color="auto"/>
                  <w:right w:val="single" w:sz="4" w:space="0" w:color="auto"/>
                </w:tcBorders>
              </w:tcPr>
            </w:tcPrChange>
          </w:tcPr>
          <w:p w14:paraId="093B41A5" w14:textId="77777777" w:rsidR="003E4F6A" w:rsidRPr="00E710BF" w:rsidRDefault="003E4F6A" w:rsidP="0061602B">
            <w:r w:rsidRPr="00E710BF">
              <w:t>UAT Go/No-Go</w:t>
            </w:r>
          </w:p>
        </w:tc>
        <w:tc>
          <w:tcPr>
            <w:tcW w:w="0" w:type="dxa"/>
            <w:tcBorders>
              <w:top w:val="single" w:sz="4" w:space="0" w:color="auto"/>
              <w:left w:val="single" w:sz="4" w:space="0" w:color="auto"/>
              <w:bottom w:val="single" w:sz="4" w:space="0" w:color="auto"/>
              <w:right w:val="single" w:sz="4" w:space="0" w:color="auto"/>
            </w:tcBorders>
            <w:tcPrChange w:id="470" w:author="Author">
              <w:tcPr>
                <w:tcW w:w="1762" w:type="dxa"/>
                <w:tcBorders>
                  <w:top w:val="single" w:sz="4" w:space="0" w:color="auto"/>
                  <w:left w:val="single" w:sz="4" w:space="0" w:color="auto"/>
                  <w:bottom w:val="single" w:sz="4" w:space="0" w:color="auto"/>
                  <w:right w:val="single" w:sz="4" w:space="0" w:color="auto"/>
                </w:tcBorders>
              </w:tcPr>
            </w:tcPrChange>
          </w:tcPr>
          <w:p w14:paraId="41520F70" w14:textId="77777777" w:rsidR="003E4F6A" w:rsidRPr="00741047" w:rsidRDefault="003E4F6A" w:rsidP="0061602B">
            <w:r>
              <w:t>Manulife</w:t>
            </w:r>
          </w:p>
        </w:tc>
        <w:tc>
          <w:tcPr>
            <w:tcW w:w="0" w:type="dxa"/>
            <w:tcBorders>
              <w:top w:val="single" w:sz="4" w:space="0" w:color="auto"/>
              <w:left w:val="single" w:sz="4" w:space="0" w:color="auto"/>
              <w:bottom w:val="single" w:sz="4" w:space="0" w:color="auto"/>
              <w:right w:val="single" w:sz="4" w:space="0" w:color="auto"/>
            </w:tcBorders>
            <w:tcPrChange w:id="471" w:author="Author">
              <w:tcPr>
                <w:tcW w:w="2267" w:type="dxa"/>
                <w:tcBorders>
                  <w:top w:val="single" w:sz="4" w:space="0" w:color="auto"/>
                  <w:left w:val="single" w:sz="4" w:space="0" w:color="auto"/>
                  <w:bottom w:val="single" w:sz="4" w:space="0" w:color="auto"/>
                  <w:right w:val="single" w:sz="4" w:space="0" w:color="auto"/>
                </w:tcBorders>
              </w:tcPr>
            </w:tcPrChange>
          </w:tcPr>
          <w:p w14:paraId="042713E2" w14:textId="6CAA59FE" w:rsidR="003E4F6A" w:rsidRPr="00E710BF" w:rsidRDefault="003E4F6A" w:rsidP="0061602B">
            <w:pPr>
              <w:rPr>
                <w:bCs/>
              </w:rPr>
            </w:pPr>
            <w:r w:rsidRPr="00EC11E5">
              <w:t xml:space="preserve">Complete by Saturday </w:t>
            </w:r>
            <w:r>
              <w:t>2</w:t>
            </w:r>
            <w:r w:rsidRPr="00EC11E5">
              <w:t xml:space="preserve">:30 </w:t>
            </w:r>
            <w:r w:rsidRPr="009B2277">
              <w:t>AM IST</w:t>
            </w:r>
            <w:r w:rsidR="0010223D">
              <w:t xml:space="preserve"> (T+18)</w:t>
            </w:r>
          </w:p>
          <w:p w14:paraId="6A32708F" w14:textId="77777777" w:rsidR="003E4F6A" w:rsidRPr="00E710BF" w:rsidRDefault="003E4F6A" w:rsidP="0061602B">
            <w:pPr>
              <w:rPr>
                <w:bCs/>
              </w:rPr>
            </w:pPr>
          </w:p>
        </w:tc>
        <w:tc>
          <w:tcPr>
            <w:tcW w:w="0" w:type="dxa"/>
            <w:tcBorders>
              <w:top w:val="single" w:sz="4" w:space="0" w:color="auto"/>
              <w:left w:val="single" w:sz="4" w:space="0" w:color="auto"/>
              <w:bottom w:val="single" w:sz="4" w:space="0" w:color="auto"/>
              <w:right w:val="single" w:sz="4" w:space="0" w:color="auto"/>
            </w:tcBorders>
            <w:tcPrChange w:id="472" w:author="Author">
              <w:tcPr>
                <w:tcW w:w="2650" w:type="dxa"/>
                <w:tcBorders>
                  <w:top w:val="single" w:sz="4" w:space="0" w:color="auto"/>
                  <w:left w:val="single" w:sz="4" w:space="0" w:color="auto"/>
                  <w:bottom w:val="single" w:sz="4" w:space="0" w:color="auto"/>
                  <w:right w:val="single" w:sz="4" w:space="0" w:color="auto"/>
                </w:tcBorders>
              </w:tcPr>
            </w:tcPrChange>
          </w:tcPr>
          <w:p w14:paraId="2C150547" w14:textId="76850FC0" w:rsidR="003E4F6A" w:rsidRPr="00E710BF" w:rsidRDefault="003E4F6A" w:rsidP="0061602B">
            <w:pPr>
              <w:rPr>
                <w:bCs/>
              </w:rPr>
            </w:pPr>
            <w:r w:rsidRPr="00EC11E5">
              <w:t>Complete by Friday</w:t>
            </w:r>
            <w:r w:rsidRPr="009B2277">
              <w:t xml:space="preserve"> </w:t>
            </w:r>
            <w:r w:rsidRPr="00EC11E5">
              <w:t xml:space="preserve">4:00 PM </w:t>
            </w:r>
            <w:r w:rsidRPr="009B2277">
              <w:t>EST</w:t>
            </w:r>
            <w:r w:rsidR="0010223D">
              <w:t xml:space="preserve"> (T+18)</w:t>
            </w:r>
          </w:p>
          <w:p w14:paraId="3D783AC7" w14:textId="77777777" w:rsidR="003E4F6A" w:rsidRPr="00E710BF" w:rsidRDefault="003E4F6A" w:rsidP="0061602B">
            <w:pPr>
              <w:rPr>
                <w:bCs/>
              </w:rPr>
            </w:pPr>
          </w:p>
        </w:tc>
      </w:tr>
    </w:tbl>
    <w:p w14:paraId="553507F5" w14:textId="77777777" w:rsidR="003E4F6A" w:rsidRDefault="003E4F6A" w:rsidP="003E4F6A">
      <w:pPr>
        <w:rPr>
          <w:b/>
        </w:rPr>
      </w:pPr>
    </w:p>
    <w:p w14:paraId="6E7F1FA9" w14:textId="713E08D5" w:rsidR="003E4F6A" w:rsidRPr="00A92257" w:rsidRDefault="003E4F6A" w:rsidP="003E4F6A">
      <w:pPr>
        <w:rPr>
          <w:b/>
        </w:rPr>
      </w:pPr>
      <w:r w:rsidRPr="00A92257">
        <w:rPr>
          <w:b/>
        </w:rPr>
        <w:t xml:space="preserve">Week </w:t>
      </w:r>
      <w:r w:rsidR="002E3FE7" w:rsidRPr="00A92257">
        <w:rPr>
          <w:b/>
        </w:rPr>
        <w:t>6</w:t>
      </w:r>
      <w:r w:rsidRPr="00A92257">
        <w:rPr>
          <w:b/>
        </w:rPr>
        <w:t xml:space="preserve"> </w:t>
      </w:r>
      <w:r w:rsidR="0001596F" w:rsidRPr="00A92257">
        <w:rPr>
          <w:b/>
        </w:rPr>
        <w:t>SOR</w:t>
      </w:r>
      <w:r w:rsidRPr="00A92257">
        <w:rPr>
          <w:b/>
        </w:rPr>
        <w:t xml:space="preserve"> (Microsoft):</w:t>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73"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062"/>
        <w:gridCol w:w="2540"/>
        <w:gridCol w:w="1948"/>
        <w:gridCol w:w="2308"/>
        <w:gridCol w:w="2222"/>
        <w:tblGridChange w:id="474">
          <w:tblGrid>
            <w:gridCol w:w="775"/>
            <w:gridCol w:w="4583"/>
            <w:gridCol w:w="1420"/>
            <w:gridCol w:w="1682"/>
            <w:gridCol w:w="1620"/>
          </w:tblGrid>
        </w:tblGridChange>
      </w:tblGrid>
      <w:tr w:rsidR="003E4F6A" w:rsidRPr="00BA19DA" w14:paraId="5FD75F96"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475" w:author="Author">
              <w:tcPr>
                <w:tcW w:w="775" w:type="dxa"/>
              </w:tcPr>
            </w:tcPrChange>
          </w:tcPr>
          <w:p w14:paraId="1DEE988C" w14:textId="77777777" w:rsidR="003E4F6A" w:rsidRPr="00A92257" w:rsidRDefault="003E4F6A" w:rsidP="0061602B">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476" w:author="Author">
              <w:tcPr>
                <w:tcW w:w="4583" w:type="dxa"/>
              </w:tcPr>
            </w:tcPrChange>
          </w:tcPr>
          <w:p w14:paraId="655EF9F7" w14:textId="77777777" w:rsidR="003E4F6A" w:rsidRPr="00A92257" w:rsidRDefault="003E4F6A" w:rsidP="0061602B">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477" w:author="Author">
              <w:tcPr>
                <w:tcW w:w="1420" w:type="dxa"/>
              </w:tcPr>
            </w:tcPrChange>
          </w:tcPr>
          <w:p w14:paraId="07A86109" w14:textId="77777777" w:rsidR="003E4F6A" w:rsidRPr="00A92257" w:rsidRDefault="003E4F6A" w:rsidP="0061602B">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478" w:author="Author">
              <w:tcPr>
                <w:tcW w:w="1682" w:type="dxa"/>
              </w:tcPr>
            </w:tcPrChange>
          </w:tcPr>
          <w:p w14:paraId="619F43C0" w14:textId="77777777" w:rsidR="003E4F6A" w:rsidRPr="00A92257" w:rsidRDefault="003E4F6A" w:rsidP="0061602B">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479" w:author="Author">
              <w:tcPr>
                <w:tcW w:w="1620" w:type="dxa"/>
              </w:tcPr>
            </w:tcPrChange>
          </w:tcPr>
          <w:p w14:paraId="35F70068" w14:textId="77777777" w:rsidR="003E4F6A" w:rsidRPr="00A92257" w:rsidRDefault="003E4F6A" w:rsidP="0061602B">
            <w:pPr>
              <w:cnfStyle w:val="100000000000" w:firstRow="1" w:lastRow="0" w:firstColumn="0" w:lastColumn="0" w:oddVBand="0" w:evenVBand="0" w:oddHBand="0" w:evenHBand="0" w:firstRowFirstColumn="0" w:firstRowLastColumn="0" w:lastRowFirstColumn="0" w:lastRowLastColumn="0"/>
              <w:rPr>
                <w:b/>
              </w:rPr>
            </w:pPr>
            <w:r w:rsidRPr="00A92257">
              <w:rPr>
                <w:b/>
              </w:rPr>
              <w:t>TimeLine (EST)</w:t>
            </w:r>
          </w:p>
        </w:tc>
      </w:tr>
      <w:tr w:rsidR="003E4F6A" w14:paraId="73A488FE" w14:textId="77777777" w:rsidTr="00A92257">
        <w:trPr>
          <w:trHeight w:val="752"/>
          <w:trPrChange w:id="480" w:author="Author">
            <w:trPr>
              <w:trHeight w:val="752"/>
            </w:trPr>
          </w:trPrChange>
        </w:trPr>
        <w:tc>
          <w:tcPr>
            <w:tcW w:w="0" w:type="dxa"/>
            <w:tcBorders>
              <w:top w:val="single" w:sz="4" w:space="0" w:color="auto"/>
              <w:left w:val="single" w:sz="4" w:space="0" w:color="auto"/>
              <w:bottom w:val="single" w:sz="4" w:space="0" w:color="auto"/>
              <w:right w:val="single" w:sz="4" w:space="0" w:color="auto"/>
            </w:tcBorders>
            <w:tcPrChange w:id="481" w:author="Author">
              <w:tcPr>
                <w:tcW w:w="775" w:type="dxa"/>
                <w:tcBorders>
                  <w:top w:val="single" w:sz="4" w:space="0" w:color="auto"/>
                  <w:left w:val="single" w:sz="4" w:space="0" w:color="auto"/>
                  <w:bottom w:val="single" w:sz="4" w:space="0" w:color="auto"/>
                  <w:right w:val="single" w:sz="4" w:space="0" w:color="auto"/>
                </w:tcBorders>
              </w:tcPr>
            </w:tcPrChange>
          </w:tcPr>
          <w:p w14:paraId="3973D8E8" w14:textId="447DE61A" w:rsidR="003E4F6A" w:rsidRPr="00ED25D5" w:rsidRDefault="003E4F6A" w:rsidP="002B4054">
            <w:pPr>
              <w:pStyle w:val="ListParagraph"/>
              <w:numPr>
                <w:ilvl w:val="0"/>
                <w:numId w:val="37"/>
              </w:numPr>
              <w:rPr>
                <w:b/>
              </w:rPr>
            </w:pPr>
          </w:p>
        </w:tc>
        <w:tc>
          <w:tcPr>
            <w:tcW w:w="0" w:type="dxa"/>
            <w:tcBorders>
              <w:top w:val="single" w:sz="4" w:space="0" w:color="auto"/>
              <w:left w:val="single" w:sz="4" w:space="0" w:color="auto"/>
              <w:bottom w:val="single" w:sz="4" w:space="0" w:color="auto"/>
              <w:right w:val="single" w:sz="4" w:space="0" w:color="auto"/>
            </w:tcBorders>
            <w:tcPrChange w:id="482" w:author="Author">
              <w:tcPr>
                <w:tcW w:w="4583" w:type="dxa"/>
                <w:tcBorders>
                  <w:top w:val="single" w:sz="4" w:space="0" w:color="auto"/>
                  <w:left w:val="single" w:sz="4" w:space="0" w:color="auto"/>
                  <w:bottom w:val="single" w:sz="4" w:space="0" w:color="auto"/>
                  <w:right w:val="single" w:sz="4" w:space="0" w:color="auto"/>
                </w:tcBorders>
              </w:tcPr>
            </w:tcPrChange>
          </w:tcPr>
          <w:p w14:paraId="2C5506B0" w14:textId="76BD5725" w:rsidR="003E4F6A" w:rsidRPr="00BA19DA" w:rsidRDefault="003E4F6A" w:rsidP="0061602B">
            <w:r w:rsidRPr="00EC11E5">
              <w:t>I</w:t>
            </w:r>
            <w:r w:rsidR="00C52626">
              <w:t>nitiate Email #3</w:t>
            </w:r>
            <w:r w:rsidRPr="00EC11E5">
              <w:t xml:space="preserve"> from Migration Management App for </w:t>
            </w:r>
            <w:r w:rsidR="00D87C22">
              <w:t>SOR</w:t>
            </w:r>
          </w:p>
        </w:tc>
        <w:tc>
          <w:tcPr>
            <w:tcW w:w="0" w:type="dxa"/>
            <w:tcBorders>
              <w:top w:val="single" w:sz="4" w:space="0" w:color="auto"/>
              <w:left w:val="single" w:sz="4" w:space="0" w:color="auto"/>
              <w:bottom w:val="single" w:sz="4" w:space="0" w:color="auto"/>
              <w:right w:val="single" w:sz="4" w:space="0" w:color="auto"/>
            </w:tcBorders>
            <w:tcPrChange w:id="483" w:author="Author">
              <w:tcPr>
                <w:tcW w:w="1420" w:type="dxa"/>
                <w:tcBorders>
                  <w:top w:val="single" w:sz="4" w:space="0" w:color="auto"/>
                  <w:left w:val="single" w:sz="4" w:space="0" w:color="auto"/>
                  <w:bottom w:val="single" w:sz="4" w:space="0" w:color="auto"/>
                  <w:right w:val="single" w:sz="4" w:space="0" w:color="auto"/>
                </w:tcBorders>
              </w:tcPr>
            </w:tcPrChange>
          </w:tcPr>
          <w:p w14:paraId="54EE4F93" w14:textId="77777777" w:rsidR="003E4F6A" w:rsidRPr="00BA19DA" w:rsidRDefault="003E4F6A" w:rsidP="0061602B">
            <w:r w:rsidRPr="00BA19DA">
              <w:t>Microsoft</w:t>
            </w:r>
          </w:p>
        </w:tc>
        <w:tc>
          <w:tcPr>
            <w:tcW w:w="0" w:type="dxa"/>
            <w:tcBorders>
              <w:top w:val="single" w:sz="4" w:space="0" w:color="auto"/>
              <w:left w:val="single" w:sz="4" w:space="0" w:color="auto"/>
              <w:bottom w:val="single" w:sz="4" w:space="0" w:color="auto"/>
              <w:right w:val="single" w:sz="4" w:space="0" w:color="auto"/>
            </w:tcBorders>
            <w:tcPrChange w:id="484" w:author="Author">
              <w:tcPr>
                <w:tcW w:w="1682" w:type="dxa"/>
                <w:tcBorders>
                  <w:top w:val="single" w:sz="4" w:space="0" w:color="auto"/>
                  <w:left w:val="single" w:sz="4" w:space="0" w:color="auto"/>
                  <w:bottom w:val="single" w:sz="4" w:space="0" w:color="auto"/>
                  <w:right w:val="single" w:sz="4" w:space="0" w:color="auto"/>
                </w:tcBorders>
              </w:tcPr>
            </w:tcPrChange>
          </w:tcPr>
          <w:p w14:paraId="556F98BC" w14:textId="14A8C54B" w:rsidR="003E4F6A" w:rsidRPr="00BA19DA" w:rsidRDefault="003E4F6A" w:rsidP="0061602B">
            <w:r w:rsidRPr="00BA19DA">
              <w:t xml:space="preserve">Complete by Monday </w:t>
            </w:r>
            <w:r>
              <w:t>7</w:t>
            </w:r>
            <w:r w:rsidRPr="00BA19DA">
              <w:t>:30 PM IST</w:t>
            </w:r>
            <w:r w:rsidR="0079322A">
              <w:t xml:space="preserve"> (</w:t>
            </w:r>
            <w:r w:rsidR="007D1808">
              <w:t>T+14</w:t>
            </w:r>
            <w:r w:rsidR="0079322A">
              <w:t>)</w:t>
            </w:r>
          </w:p>
        </w:tc>
        <w:tc>
          <w:tcPr>
            <w:tcW w:w="0" w:type="dxa"/>
            <w:tcBorders>
              <w:top w:val="single" w:sz="4" w:space="0" w:color="auto"/>
              <w:left w:val="single" w:sz="4" w:space="0" w:color="auto"/>
              <w:bottom w:val="single" w:sz="4" w:space="0" w:color="auto"/>
              <w:right w:val="single" w:sz="4" w:space="0" w:color="auto"/>
            </w:tcBorders>
            <w:tcPrChange w:id="485" w:author="Author">
              <w:tcPr>
                <w:tcW w:w="1620" w:type="dxa"/>
                <w:tcBorders>
                  <w:top w:val="single" w:sz="4" w:space="0" w:color="auto"/>
                  <w:left w:val="single" w:sz="4" w:space="0" w:color="auto"/>
                  <w:bottom w:val="single" w:sz="4" w:space="0" w:color="auto"/>
                  <w:right w:val="single" w:sz="4" w:space="0" w:color="auto"/>
                </w:tcBorders>
              </w:tcPr>
            </w:tcPrChange>
          </w:tcPr>
          <w:p w14:paraId="35435870" w14:textId="2F28751D" w:rsidR="003E4F6A" w:rsidRPr="00BA19DA" w:rsidRDefault="003E4F6A" w:rsidP="0061602B">
            <w:r w:rsidRPr="00BA19DA">
              <w:t>Complete by Monday 9:00 AM EST</w:t>
            </w:r>
            <w:r w:rsidR="007D1808">
              <w:t xml:space="preserve"> (T+14)</w:t>
            </w:r>
          </w:p>
        </w:tc>
      </w:tr>
      <w:tr w:rsidR="00ED25D5" w14:paraId="684C738C" w14:textId="77777777" w:rsidTr="00A92257">
        <w:trPr>
          <w:trHeight w:val="587"/>
          <w:trPrChange w:id="486" w:author="Author">
            <w:trPr>
              <w:trHeight w:val="587"/>
            </w:trPr>
          </w:trPrChange>
        </w:trPr>
        <w:tc>
          <w:tcPr>
            <w:tcW w:w="0" w:type="dxa"/>
            <w:tcBorders>
              <w:top w:val="single" w:sz="4" w:space="0" w:color="auto"/>
              <w:left w:val="single" w:sz="4" w:space="0" w:color="auto"/>
              <w:bottom w:val="single" w:sz="4" w:space="0" w:color="auto"/>
              <w:right w:val="single" w:sz="4" w:space="0" w:color="auto"/>
            </w:tcBorders>
            <w:tcPrChange w:id="487" w:author="Author">
              <w:tcPr>
                <w:tcW w:w="775" w:type="dxa"/>
                <w:tcBorders>
                  <w:top w:val="single" w:sz="4" w:space="0" w:color="auto"/>
                  <w:left w:val="single" w:sz="4" w:space="0" w:color="auto"/>
                  <w:bottom w:val="single" w:sz="4" w:space="0" w:color="auto"/>
                  <w:right w:val="single" w:sz="4" w:space="0" w:color="auto"/>
                </w:tcBorders>
              </w:tcPr>
            </w:tcPrChange>
          </w:tcPr>
          <w:p w14:paraId="0A285CFB" w14:textId="41261714" w:rsidR="00ED25D5" w:rsidRPr="00ED25D5" w:rsidRDefault="00ED25D5" w:rsidP="002B4054">
            <w:pPr>
              <w:pStyle w:val="ListParagraph"/>
              <w:numPr>
                <w:ilvl w:val="0"/>
                <w:numId w:val="37"/>
              </w:numPr>
            </w:pPr>
          </w:p>
        </w:tc>
        <w:tc>
          <w:tcPr>
            <w:tcW w:w="0" w:type="dxa"/>
            <w:tcBorders>
              <w:top w:val="single" w:sz="4" w:space="0" w:color="auto"/>
              <w:left w:val="single" w:sz="4" w:space="0" w:color="auto"/>
              <w:bottom w:val="single" w:sz="4" w:space="0" w:color="auto"/>
              <w:right w:val="single" w:sz="4" w:space="0" w:color="auto"/>
            </w:tcBorders>
            <w:tcPrChange w:id="488" w:author="Author">
              <w:tcPr>
                <w:tcW w:w="4583" w:type="dxa"/>
                <w:tcBorders>
                  <w:top w:val="single" w:sz="4" w:space="0" w:color="auto"/>
                  <w:left w:val="single" w:sz="4" w:space="0" w:color="auto"/>
                  <w:bottom w:val="single" w:sz="4" w:space="0" w:color="auto"/>
                  <w:right w:val="single" w:sz="4" w:space="0" w:color="auto"/>
                </w:tcBorders>
              </w:tcPr>
            </w:tcPrChange>
          </w:tcPr>
          <w:p w14:paraId="4983C174" w14:textId="77777777" w:rsidR="00ED25D5" w:rsidRPr="00E710BF" w:rsidRDefault="00ED25D5" w:rsidP="00ED25D5">
            <w:pPr>
              <w:rPr>
                <w:bCs/>
              </w:rPr>
            </w:pPr>
            <w:r w:rsidRPr="00EC11E5">
              <w:t>Attend Daily Triage Call</w:t>
            </w:r>
          </w:p>
          <w:p w14:paraId="5EA168CA" w14:textId="77777777" w:rsidR="00ED25D5" w:rsidRPr="0043051A" w:rsidRDefault="00ED25D5" w:rsidP="00ED25D5"/>
        </w:tc>
        <w:tc>
          <w:tcPr>
            <w:tcW w:w="0" w:type="dxa"/>
            <w:tcBorders>
              <w:top w:val="single" w:sz="4" w:space="0" w:color="auto"/>
              <w:left w:val="single" w:sz="4" w:space="0" w:color="auto"/>
              <w:bottom w:val="single" w:sz="4" w:space="0" w:color="auto"/>
              <w:right w:val="single" w:sz="4" w:space="0" w:color="auto"/>
            </w:tcBorders>
            <w:tcPrChange w:id="489" w:author="Author">
              <w:tcPr>
                <w:tcW w:w="1420" w:type="dxa"/>
                <w:tcBorders>
                  <w:top w:val="single" w:sz="4" w:space="0" w:color="auto"/>
                  <w:left w:val="single" w:sz="4" w:space="0" w:color="auto"/>
                  <w:bottom w:val="single" w:sz="4" w:space="0" w:color="auto"/>
                  <w:right w:val="single" w:sz="4" w:space="0" w:color="auto"/>
                </w:tcBorders>
              </w:tcPr>
            </w:tcPrChange>
          </w:tcPr>
          <w:p w14:paraId="713DEB91" w14:textId="77777777" w:rsidR="00ED25D5" w:rsidRPr="00741047" w:rsidRDefault="00ED25D5" w:rsidP="00ED25D5">
            <w:r>
              <w:t>Microsoft</w:t>
            </w:r>
          </w:p>
        </w:tc>
        <w:tc>
          <w:tcPr>
            <w:tcW w:w="0" w:type="dxa"/>
            <w:tcBorders>
              <w:top w:val="single" w:sz="4" w:space="0" w:color="auto"/>
              <w:left w:val="single" w:sz="4" w:space="0" w:color="auto"/>
              <w:bottom w:val="single" w:sz="4" w:space="0" w:color="auto"/>
              <w:right w:val="single" w:sz="4" w:space="0" w:color="auto"/>
            </w:tcBorders>
            <w:tcPrChange w:id="490" w:author="Author">
              <w:tcPr>
                <w:tcW w:w="1682" w:type="dxa"/>
                <w:tcBorders>
                  <w:top w:val="single" w:sz="4" w:space="0" w:color="auto"/>
                  <w:left w:val="single" w:sz="4" w:space="0" w:color="auto"/>
                  <w:bottom w:val="single" w:sz="4" w:space="0" w:color="auto"/>
                  <w:right w:val="single" w:sz="4" w:space="0" w:color="auto"/>
                </w:tcBorders>
              </w:tcPr>
            </w:tcPrChange>
          </w:tcPr>
          <w:p w14:paraId="6F82FFE0" w14:textId="77777777" w:rsidR="00ED25D5" w:rsidRPr="00E710BF" w:rsidRDefault="00ED25D5" w:rsidP="00ED25D5">
            <w:r w:rsidRPr="00EC11E5">
              <w:t>Daily Call</w:t>
            </w:r>
            <w:r w:rsidRPr="00EC11E5" w:rsidDel="00E43054">
              <w:t xml:space="preserve"> </w:t>
            </w:r>
          </w:p>
        </w:tc>
        <w:tc>
          <w:tcPr>
            <w:tcW w:w="0" w:type="dxa"/>
            <w:tcBorders>
              <w:top w:val="single" w:sz="4" w:space="0" w:color="auto"/>
              <w:left w:val="single" w:sz="4" w:space="0" w:color="auto"/>
              <w:bottom w:val="single" w:sz="4" w:space="0" w:color="auto"/>
              <w:right w:val="single" w:sz="4" w:space="0" w:color="auto"/>
            </w:tcBorders>
            <w:tcPrChange w:id="491" w:author="Author">
              <w:tcPr>
                <w:tcW w:w="1620" w:type="dxa"/>
                <w:tcBorders>
                  <w:top w:val="single" w:sz="4" w:space="0" w:color="auto"/>
                  <w:left w:val="single" w:sz="4" w:space="0" w:color="auto"/>
                  <w:bottom w:val="single" w:sz="4" w:space="0" w:color="auto"/>
                  <w:right w:val="single" w:sz="4" w:space="0" w:color="auto"/>
                </w:tcBorders>
              </w:tcPr>
            </w:tcPrChange>
          </w:tcPr>
          <w:p w14:paraId="0F9F2B4A" w14:textId="77777777" w:rsidR="00ED25D5" w:rsidRPr="00741047" w:rsidRDefault="00ED25D5" w:rsidP="00ED25D5">
            <w:r w:rsidRPr="00EC11E5">
              <w:t>Daily Call</w:t>
            </w:r>
            <w:r w:rsidRPr="00EC11E5" w:rsidDel="00E43054">
              <w:t xml:space="preserve"> </w:t>
            </w:r>
          </w:p>
        </w:tc>
      </w:tr>
      <w:tr w:rsidR="00ED25D5" w14:paraId="20E301B8" w14:textId="77777777" w:rsidTr="00A92257">
        <w:trPr>
          <w:trHeight w:val="531"/>
          <w:trPrChange w:id="492" w:author="Author">
            <w:trPr>
              <w:trHeight w:val="531"/>
            </w:trPr>
          </w:trPrChange>
        </w:trPr>
        <w:tc>
          <w:tcPr>
            <w:tcW w:w="0" w:type="dxa"/>
            <w:tcBorders>
              <w:top w:val="single" w:sz="4" w:space="0" w:color="auto"/>
              <w:left w:val="single" w:sz="4" w:space="0" w:color="auto"/>
              <w:bottom w:val="single" w:sz="4" w:space="0" w:color="auto"/>
              <w:right w:val="single" w:sz="4" w:space="0" w:color="auto"/>
            </w:tcBorders>
            <w:tcPrChange w:id="493" w:author="Author">
              <w:tcPr>
                <w:tcW w:w="775" w:type="dxa"/>
                <w:tcBorders>
                  <w:top w:val="single" w:sz="4" w:space="0" w:color="auto"/>
                  <w:left w:val="single" w:sz="4" w:space="0" w:color="auto"/>
                  <w:bottom w:val="single" w:sz="4" w:space="0" w:color="auto"/>
                  <w:right w:val="single" w:sz="4" w:space="0" w:color="auto"/>
                </w:tcBorders>
              </w:tcPr>
            </w:tcPrChange>
          </w:tcPr>
          <w:p w14:paraId="57F9AE81" w14:textId="4D231A56" w:rsidR="00ED25D5" w:rsidRPr="00ED25D5" w:rsidRDefault="00ED25D5" w:rsidP="002B4054">
            <w:pPr>
              <w:pStyle w:val="ListParagraph"/>
              <w:numPr>
                <w:ilvl w:val="0"/>
                <w:numId w:val="37"/>
              </w:numPr>
            </w:pPr>
          </w:p>
        </w:tc>
        <w:tc>
          <w:tcPr>
            <w:tcW w:w="0" w:type="dxa"/>
            <w:tcBorders>
              <w:top w:val="single" w:sz="4" w:space="0" w:color="auto"/>
              <w:left w:val="single" w:sz="4" w:space="0" w:color="auto"/>
              <w:bottom w:val="single" w:sz="4" w:space="0" w:color="auto"/>
              <w:right w:val="single" w:sz="4" w:space="0" w:color="auto"/>
            </w:tcBorders>
            <w:tcPrChange w:id="494" w:author="Author">
              <w:tcPr>
                <w:tcW w:w="4583" w:type="dxa"/>
                <w:tcBorders>
                  <w:top w:val="single" w:sz="4" w:space="0" w:color="auto"/>
                  <w:left w:val="single" w:sz="4" w:space="0" w:color="auto"/>
                  <w:bottom w:val="single" w:sz="4" w:space="0" w:color="auto"/>
                  <w:right w:val="single" w:sz="4" w:space="0" w:color="auto"/>
                </w:tcBorders>
              </w:tcPr>
            </w:tcPrChange>
          </w:tcPr>
          <w:p w14:paraId="20A8733E" w14:textId="77777777" w:rsidR="00ED25D5" w:rsidRPr="00E710BF" w:rsidRDefault="00ED25D5" w:rsidP="00ED25D5">
            <w:pPr>
              <w:rPr>
                <w:bCs/>
              </w:rPr>
            </w:pPr>
            <w:r w:rsidRPr="00EC11E5">
              <w:t>Resolve Triaged Issues</w:t>
            </w:r>
          </w:p>
          <w:p w14:paraId="7959C5F8" w14:textId="77777777" w:rsidR="00ED25D5" w:rsidRPr="00F721ED" w:rsidRDefault="00ED25D5" w:rsidP="00ED25D5">
            <w:pPr>
              <w:rPr>
                <w:bCs/>
              </w:rPr>
            </w:pPr>
          </w:p>
        </w:tc>
        <w:tc>
          <w:tcPr>
            <w:tcW w:w="0" w:type="dxa"/>
            <w:tcBorders>
              <w:top w:val="single" w:sz="4" w:space="0" w:color="auto"/>
              <w:left w:val="single" w:sz="4" w:space="0" w:color="auto"/>
              <w:bottom w:val="single" w:sz="4" w:space="0" w:color="auto"/>
              <w:right w:val="single" w:sz="4" w:space="0" w:color="auto"/>
            </w:tcBorders>
            <w:tcPrChange w:id="495" w:author="Author">
              <w:tcPr>
                <w:tcW w:w="1420" w:type="dxa"/>
                <w:tcBorders>
                  <w:top w:val="single" w:sz="4" w:space="0" w:color="auto"/>
                  <w:left w:val="single" w:sz="4" w:space="0" w:color="auto"/>
                  <w:bottom w:val="single" w:sz="4" w:space="0" w:color="auto"/>
                  <w:right w:val="single" w:sz="4" w:space="0" w:color="auto"/>
                </w:tcBorders>
              </w:tcPr>
            </w:tcPrChange>
          </w:tcPr>
          <w:p w14:paraId="040CC0FF" w14:textId="77777777" w:rsidR="00ED25D5" w:rsidRPr="00F721ED" w:rsidRDefault="00ED25D5" w:rsidP="00ED25D5">
            <w:r>
              <w:t>Microsoft</w:t>
            </w:r>
          </w:p>
          <w:p w14:paraId="78549A86" w14:textId="77777777" w:rsidR="00ED25D5" w:rsidRDefault="00ED25D5" w:rsidP="00ED25D5"/>
        </w:tc>
        <w:tc>
          <w:tcPr>
            <w:tcW w:w="0" w:type="dxa"/>
            <w:tcBorders>
              <w:top w:val="single" w:sz="4" w:space="0" w:color="auto"/>
              <w:left w:val="single" w:sz="4" w:space="0" w:color="auto"/>
              <w:bottom w:val="single" w:sz="4" w:space="0" w:color="auto"/>
              <w:right w:val="single" w:sz="4" w:space="0" w:color="auto"/>
            </w:tcBorders>
            <w:tcPrChange w:id="496" w:author="Author">
              <w:tcPr>
                <w:tcW w:w="1682" w:type="dxa"/>
                <w:tcBorders>
                  <w:top w:val="single" w:sz="4" w:space="0" w:color="auto"/>
                  <w:left w:val="single" w:sz="4" w:space="0" w:color="auto"/>
                  <w:bottom w:val="single" w:sz="4" w:space="0" w:color="auto"/>
                  <w:right w:val="single" w:sz="4" w:space="0" w:color="auto"/>
                </w:tcBorders>
              </w:tcPr>
            </w:tcPrChange>
          </w:tcPr>
          <w:p w14:paraId="60B9071B" w14:textId="77777777" w:rsidR="00ED25D5" w:rsidRPr="00E710BF" w:rsidRDefault="00ED25D5" w:rsidP="00ED25D5">
            <w:pPr>
              <w:rPr>
                <w:bCs/>
              </w:rPr>
            </w:pPr>
            <w:r w:rsidRPr="00EC11E5">
              <w:t>Complete by Friday 5:00 PM IST </w:t>
            </w:r>
          </w:p>
          <w:p w14:paraId="35527D89" w14:textId="3F5129AF" w:rsidR="00ED25D5" w:rsidRPr="00E710BF" w:rsidRDefault="00D64EC0" w:rsidP="00ED25D5">
            <w:r>
              <w:t xml:space="preserve"> (T+18)</w:t>
            </w:r>
          </w:p>
        </w:tc>
        <w:tc>
          <w:tcPr>
            <w:tcW w:w="0" w:type="dxa"/>
            <w:tcBorders>
              <w:top w:val="single" w:sz="4" w:space="0" w:color="auto"/>
              <w:left w:val="single" w:sz="4" w:space="0" w:color="auto"/>
              <w:bottom w:val="single" w:sz="4" w:space="0" w:color="auto"/>
              <w:right w:val="single" w:sz="4" w:space="0" w:color="auto"/>
            </w:tcBorders>
            <w:tcPrChange w:id="497" w:author="Author">
              <w:tcPr>
                <w:tcW w:w="1620" w:type="dxa"/>
                <w:tcBorders>
                  <w:top w:val="single" w:sz="4" w:space="0" w:color="auto"/>
                  <w:left w:val="single" w:sz="4" w:space="0" w:color="auto"/>
                  <w:bottom w:val="single" w:sz="4" w:space="0" w:color="auto"/>
                  <w:right w:val="single" w:sz="4" w:space="0" w:color="auto"/>
                </w:tcBorders>
              </w:tcPr>
            </w:tcPrChange>
          </w:tcPr>
          <w:p w14:paraId="38A6CBBC" w14:textId="77777777" w:rsidR="00ED25D5" w:rsidRPr="00E710BF" w:rsidRDefault="00ED25D5" w:rsidP="00ED25D5">
            <w:pPr>
              <w:rPr>
                <w:bCs/>
              </w:rPr>
            </w:pPr>
            <w:r w:rsidRPr="00EC11E5">
              <w:t xml:space="preserve">Complete by Friday </w:t>
            </w:r>
            <w:r>
              <w:t>6</w:t>
            </w:r>
            <w:r w:rsidRPr="00EC11E5">
              <w:t>:30 AM EST </w:t>
            </w:r>
          </w:p>
          <w:p w14:paraId="71E2B267" w14:textId="4E3E79BA" w:rsidR="00ED25D5" w:rsidRDefault="00D64EC0" w:rsidP="00ED25D5">
            <w:r>
              <w:t>(T+18)</w:t>
            </w:r>
          </w:p>
        </w:tc>
      </w:tr>
      <w:tr w:rsidR="00ED25D5" w14:paraId="5BDA7017" w14:textId="77777777" w:rsidTr="00A92257">
        <w:trPr>
          <w:trHeight w:val="520"/>
          <w:trPrChange w:id="498"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499" w:author="Author">
              <w:tcPr>
                <w:tcW w:w="775" w:type="dxa"/>
                <w:tcBorders>
                  <w:top w:val="single" w:sz="4" w:space="0" w:color="auto"/>
                  <w:left w:val="single" w:sz="4" w:space="0" w:color="auto"/>
                  <w:bottom w:val="single" w:sz="4" w:space="0" w:color="auto"/>
                  <w:right w:val="single" w:sz="4" w:space="0" w:color="auto"/>
                </w:tcBorders>
              </w:tcPr>
            </w:tcPrChange>
          </w:tcPr>
          <w:p w14:paraId="3FC5C3B0" w14:textId="3E244793" w:rsidR="00ED25D5" w:rsidRPr="00ED25D5" w:rsidRDefault="00ED25D5" w:rsidP="002B4054">
            <w:pPr>
              <w:pStyle w:val="ListParagraph"/>
              <w:numPr>
                <w:ilvl w:val="0"/>
                <w:numId w:val="37"/>
              </w:numPr>
            </w:pPr>
          </w:p>
        </w:tc>
        <w:tc>
          <w:tcPr>
            <w:tcW w:w="0" w:type="dxa"/>
            <w:tcBorders>
              <w:top w:val="single" w:sz="4" w:space="0" w:color="auto"/>
              <w:left w:val="single" w:sz="4" w:space="0" w:color="auto"/>
              <w:bottom w:val="single" w:sz="4" w:space="0" w:color="auto"/>
              <w:right w:val="single" w:sz="4" w:space="0" w:color="auto"/>
            </w:tcBorders>
            <w:tcPrChange w:id="500" w:author="Author">
              <w:tcPr>
                <w:tcW w:w="4583" w:type="dxa"/>
                <w:tcBorders>
                  <w:top w:val="single" w:sz="4" w:space="0" w:color="auto"/>
                  <w:left w:val="single" w:sz="4" w:space="0" w:color="auto"/>
                  <w:bottom w:val="single" w:sz="4" w:space="0" w:color="auto"/>
                  <w:right w:val="single" w:sz="4" w:space="0" w:color="auto"/>
                </w:tcBorders>
              </w:tcPr>
            </w:tcPrChange>
          </w:tcPr>
          <w:p w14:paraId="20F11A98" w14:textId="77777777" w:rsidR="00ED25D5" w:rsidRPr="00E710BF" w:rsidRDefault="00ED25D5" w:rsidP="00ED25D5">
            <w:r w:rsidRPr="00E710BF">
              <w:t>UAT Go/No-Go</w:t>
            </w:r>
          </w:p>
        </w:tc>
        <w:tc>
          <w:tcPr>
            <w:tcW w:w="0" w:type="dxa"/>
            <w:tcBorders>
              <w:top w:val="single" w:sz="4" w:space="0" w:color="auto"/>
              <w:left w:val="single" w:sz="4" w:space="0" w:color="auto"/>
              <w:bottom w:val="single" w:sz="4" w:space="0" w:color="auto"/>
              <w:right w:val="single" w:sz="4" w:space="0" w:color="auto"/>
            </w:tcBorders>
            <w:tcPrChange w:id="501" w:author="Author">
              <w:tcPr>
                <w:tcW w:w="1420" w:type="dxa"/>
                <w:tcBorders>
                  <w:top w:val="single" w:sz="4" w:space="0" w:color="auto"/>
                  <w:left w:val="single" w:sz="4" w:space="0" w:color="auto"/>
                  <w:bottom w:val="single" w:sz="4" w:space="0" w:color="auto"/>
                  <w:right w:val="single" w:sz="4" w:space="0" w:color="auto"/>
                </w:tcBorders>
              </w:tcPr>
            </w:tcPrChange>
          </w:tcPr>
          <w:p w14:paraId="5C960306" w14:textId="77777777" w:rsidR="00ED25D5" w:rsidRPr="00F721ED" w:rsidRDefault="00ED25D5" w:rsidP="00ED25D5">
            <w:r>
              <w:t>Microsoft</w:t>
            </w:r>
          </w:p>
          <w:p w14:paraId="01FED3CD" w14:textId="77777777" w:rsidR="00ED25D5" w:rsidRPr="00741047" w:rsidRDefault="00ED25D5" w:rsidP="00ED25D5"/>
        </w:tc>
        <w:tc>
          <w:tcPr>
            <w:tcW w:w="0" w:type="dxa"/>
            <w:tcBorders>
              <w:top w:val="single" w:sz="4" w:space="0" w:color="auto"/>
              <w:left w:val="single" w:sz="4" w:space="0" w:color="auto"/>
              <w:bottom w:val="single" w:sz="4" w:space="0" w:color="auto"/>
              <w:right w:val="single" w:sz="4" w:space="0" w:color="auto"/>
            </w:tcBorders>
            <w:tcPrChange w:id="502" w:author="Author">
              <w:tcPr>
                <w:tcW w:w="1682" w:type="dxa"/>
                <w:tcBorders>
                  <w:top w:val="single" w:sz="4" w:space="0" w:color="auto"/>
                  <w:left w:val="single" w:sz="4" w:space="0" w:color="auto"/>
                  <w:bottom w:val="single" w:sz="4" w:space="0" w:color="auto"/>
                  <w:right w:val="single" w:sz="4" w:space="0" w:color="auto"/>
                </w:tcBorders>
              </w:tcPr>
            </w:tcPrChange>
          </w:tcPr>
          <w:p w14:paraId="2810120D" w14:textId="25CA0D97" w:rsidR="00ED25D5" w:rsidRPr="00E710BF" w:rsidRDefault="00ED25D5" w:rsidP="00ED25D5">
            <w:pPr>
              <w:rPr>
                <w:bCs/>
              </w:rPr>
            </w:pPr>
            <w:r w:rsidRPr="00EC11E5">
              <w:t xml:space="preserve">Complete by Saturday </w:t>
            </w:r>
            <w:r w:rsidRPr="009B2277">
              <w:t>1</w:t>
            </w:r>
            <w:r w:rsidRPr="00EC11E5">
              <w:t xml:space="preserve">:30 AM </w:t>
            </w:r>
            <w:r w:rsidR="002B6FEB" w:rsidRPr="00EC11E5">
              <w:t>IST</w:t>
            </w:r>
            <w:r w:rsidR="002B6FEB">
              <w:t xml:space="preserve"> (</w:t>
            </w:r>
            <w:r w:rsidR="00DF7810">
              <w:t>T+18)</w:t>
            </w:r>
          </w:p>
          <w:p w14:paraId="0B914782" w14:textId="77777777" w:rsidR="00ED25D5" w:rsidRPr="00E710BF" w:rsidRDefault="00ED25D5" w:rsidP="00ED25D5">
            <w:pPr>
              <w:rPr>
                <w:bCs/>
              </w:rPr>
            </w:pPr>
          </w:p>
        </w:tc>
        <w:tc>
          <w:tcPr>
            <w:tcW w:w="0" w:type="dxa"/>
            <w:tcBorders>
              <w:top w:val="single" w:sz="4" w:space="0" w:color="auto"/>
              <w:left w:val="single" w:sz="4" w:space="0" w:color="auto"/>
              <w:bottom w:val="single" w:sz="4" w:space="0" w:color="auto"/>
              <w:right w:val="single" w:sz="4" w:space="0" w:color="auto"/>
            </w:tcBorders>
            <w:tcPrChange w:id="503" w:author="Author">
              <w:tcPr>
                <w:tcW w:w="1620" w:type="dxa"/>
                <w:tcBorders>
                  <w:top w:val="single" w:sz="4" w:space="0" w:color="auto"/>
                  <w:left w:val="single" w:sz="4" w:space="0" w:color="auto"/>
                  <w:bottom w:val="single" w:sz="4" w:space="0" w:color="auto"/>
                  <w:right w:val="single" w:sz="4" w:space="0" w:color="auto"/>
                </w:tcBorders>
              </w:tcPr>
            </w:tcPrChange>
          </w:tcPr>
          <w:p w14:paraId="5F70F4FB" w14:textId="225927C6" w:rsidR="00ED25D5" w:rsidRPr="00E710BF" w:rsidRDefault="00ED25D5" w:rsidP="00ED25D5">
            <w:pPr>
              <w:rPr>
                <w:bCs/>
              </w:rPr>
            </w:pPr>
            <w:r w:rsidRPr="00EC11E5">
              <w:t xml:space="preserve">Complete by Friday 4:00 PM </w:t>
            </w:r>
            <w:r w:rsidR="00915811" w:rsidRPr="00EC11E5">
              <w:t>EST</w:t>
            </w:r>
            <w:r w:rsidR="00915811" w:rsidRPr="009B2277">
              <w:t> </w:t>
            </w:r>
            <w:r w:rsidR="00915811">
              <w:t>(</w:t>
            </w:r>
            <w:r w:rsidR="00DF7810">
              <w:t>T+18)</w:t>
            </w:r>
          </w:p>
          <w:p w14:paraId="0B732837" w14:textId="77777777" w:rsidR="00ED25D5" w:rsidRPr="00E710BF" w:rsidRDefault="00ED25D5" w:rsidP="00ED25D5">
            <w:pPr>
              <w:rPr>
                <w:bCs/>
              </w:rPr>
            </w:pPr>
          </w:p>
        </w:tc>
      </w:tr>
    </w:tbl>
    <w:p w14:paraId="1809C4DD" w14:textId="77777777" w:rsidR="003E4F6A" w:rsidRPr="003E4F6A" w:rsidRDefault="003E4F6A" w:rsidP="003E4F6A"/>
    <w:p w14:paraId="30C5E74A" w14:textId="4A9289F7" w:rsidR="00331C01" w:rsidRDefault="00331C01" w:rsidP="00331C01">
      <w:pPr>
        <w:pStyle w:val="Heading2Numbered"/>
      </w:pPr>
      <w:bookmarkStart w:id="504" w:name="_Toc503954848"/>
      <w:bookmarkStart w:id="505" w:name="_Toc503954905"/>
      <w:bookmarkStart w:id="506" w:name="_Toc503957267"/>
      <w:r>
        <w:t>Incremental 2</w:t>
      </w:r>
      <w:bookmarkEnd w:id="504"/>
      <w:bookmarkEnd w:id="505"/>
      <w:bookmarkEnd w:id="506"/>
    </w:p>
    <w:p w14:paraId="791584EC" w14:textId="3669BACA" w:rsidR="00825A4A" w:rsidRPr="00BA19DA" w:rsidRDefault="00825A4A" w:rsidP="00825A4A">
      <w:r>
        <w:t>At</w:t>
      </w:r>
      <w:r w:rsidRPr="00BA19DA">
        <w:t xml:space="preserve"> </w:t>
      </w:r>
      <w:r>
        <w:t xml:space="preserve">the end of the week </w:t>
      </w:r>
      <w:r w:rsidR="002E3FE7">
        <w:t>6</w:t>
      </w:r>
      <w:r w:rsidRPr="00BA19DA">
        <w:t xml:space="preserve"> </w:t>
      </w:r>
      <w:r>
        <w:t>-</w:t>
      </w:r>
      <w:r w:rsidRPr="00BA19DA">
        <w:t xml:space="preserve"> by Friday 5PM EST</w:t>
      </w:r>
      <w:r>
        <w:t>-</w:t>
      </w:r>
      <w:r w:rsidRPr="00BA19DA">
        <w:t xml:space="preserve"> </w:t>
      </w:r>
      <w:r>
        <w:t>Manulife</w:t>
      </w:r>
      <w:r w:rsidRPr="00BA19DA">
        <w:t xml:space="preserve"> team will make the source site collections “Read-Only”. Then </w:t>
      </w:r>
      <w:r>
        <w:t>Microsoft</w:t>
      </w:r>
      <w:r w:rsidRPr="00BA19DA">
        <w:t xml:space="preserve"> team will start incremental migrations. </w:t>
      </w:r>
    </w:p>
    <w:p w14:paraId="72C3A989" w14:textId="54AB9265" w:rsidR="00825A4A" w:rsidRDefault="00825A4A" w:rsidP="00825A4A">
      <w:r>
        <w:t>Incremental migration will be carried out over the weekend after the sites are locked. Any structural changes after the content database is backed up will not be migrated. Structural changes include but is not limited to changes/additions to site, workflows, lists, content types etc.</w:t>
      </w:r>
    </w:p>
    <w:p w14:paraId="551C107F" w14:textId="0086A029" w:rsidR="00095A5E" w:rsidRDefault="00095A5E" w:rsidP="00825A4A"/>
    <w:p w14:paraId="3153F96D" w14:textId="77777777" w:rsidR="00023E85" w:rsidRPr="00470801" w:rsidRDefault="00095A5E">
      <w:pPr>
        <w:rPr>
          <w:b/>
        </w:rPr>
        <w:pPrChange w:id="507" w:author="Author">
          <w:pPr>
            <w:pStyle w:val="ListParagraph"/>
            <w:numPr>
              <w:numId w:val="42"/>
            </w:numPr>
            <w:ind w:left="720"/>
          </w:pPr>
        </w:pPrChange>
      </w:pPr>
      <w:r w:rsidRPr="00470801">
        <w:rPr>
          <w:b/>
        </w:rPr>
        <w:t>Incremental for OOB will be performed in this weekend for a wave.</w:t>
      </w:r>
      <w:ins w:id="508" w:author="Author">
        <w:r w:rsidR="00023E85" w:rsidRPr="00470801">
          <w:rPr>
            <w:b/>
          </w:rPr>
          <w:t xml:space="preserve"> Please note that</w:t>
        </w:r>
      </w:ins>
    </w:p>
    <w:p w14:paraId="034EC43E" w14:textId="75D5657E" w:rsidR="008B2695" w:rsidDel="00023E85" w:rsidRDefault="008B2695">
      <w:pPr>
        <w:pStyle w:val="ListParagraph"/>
        <w:numPr>
          <w:ilvl w:val="0"/>
          <w:numId w:val="48"/>
        </w:numPr>
        <w:rPr>
          <w:del w:id="509" w:author="Author"/>
        </w:rPr>
        <w:pPrChange w:id="510" w:author="Author">
          <w:pPr/>
        </w:pPrChange>
      </w:pPr>
      <w:del w:id="511" w:author="Author">
        <w:r w:rsidRPr="00E83CA2" w:rsidDel="00023E85">
          <w:rPr>
            <w:b/>
          </w:rPr>
          <w:delText xml:space="preserve"> </w:delText>
        </w:r>
        <w:r w:rsidDel="00023E85">
          <w:delText xml:space="preserve">This is a change which has been recommended keeping in mind </w:delText>
        </w:r>
      </w:del>
    </w:p>
    <w:p w14:paraId="47BAFA05" w14:textId="04448A86" w:rsidR="00095A5E" w:rsidRDefault="008B2695">
      <w:pPr>
        <w:pStyle w:val="ListParagraph"/>
        <w:numPr>
          <w:ilvl w:val="0"/>
          <w:numId w:val="42"/>
        </w:numPr>
        <w:rPr>
          <w:ins w:id="512" w:author="Author"/>
        </w:rPr>
      </w:pPr>
      <w:r>
        <w:t>OOB content may run longer</w:t>
      </w:r>
      <w:ins w:id="513" w:author="Author">
        <w:r w:rsidR="00023E85">
          <w:t xml:space="preserve"> than expected timeframe.</w:t>
        </w:r>
      </w:ins>
      <w:del w:id="514" w:author="Author">
        <w:r w:rsidDel="00023E85">
          <w:delText>.</w:delText>
        </w:r>
      </w:del>
    </w:p>
    <w:p w14:paraId="5482ED27" w14:textId="1925A06F" w:rsidR="00E83CA2" w:rsidRDefault="00E83CA2">
      <w:pPr>
        <w:pStyle w:val="ListParagraph"/>
        <w:numPr>
          <w:ilvl w:val="0"/>
          <w:numId w:val="42"/>
        </w:numPr>
      </w:pPr>
      <w:ins w:id="515" w:author="Author">
        <w:r>
          <w:t xml:space="preserve">Incremental date for OOB content is always tentative. </w:t>
        </w:r>
      </w:ins>
    </w:p>
    <w:p w14:paraId="0A493F48" w14:textId="77777777" w:rsidR="00E83CA2" w:rsidRDefault="00E83CA2" w:rsidP="00520A95">
      <w:pPr>
        <w:rPr>
          <w:ins w:id="516" w:author="Author"/>
        </w:rPr>
      </w:pPr>
    </w:p>
    <w:p w14:paraId="182C169E" w14:textId="2A794B44" w:rsidR="00095A5E" w:rsidDel="00E83CA2" w:rsidRDefault="008B2695" w:rsidP="002B4054">
      <w:pPr>
        <w:pStyle w:val="ListParagraph"/>
        <w:numPr>
          <w:ilvl w:val="0"/>
          <w:numId w:val="42"/>
        </w:numPr>
        <w:rPr>
          <w:del w:id="517" w:author="Author"/>
        </w:rPr>
      </w:pPr>
      <w:del w:id="518" w:author="Author">
        <w:r w:rsidDel="00E83CA2">
          <w:delText>Go-Live should happen at the same time. If we make Lists/library go live earlier than In-Band for a site collection. There is a chance that users will update both source and target lists/libraries for OOB because source is not read-only yet.</w:delText>
        </w:r>
      </w:del>
    </w:p>
    <w:p w14:paraId="658434BF" w14:textId="4B370312" w:rsidR="00520A95" w:rsidRPr="00A92257" w:rsidRDefault="00520A95" w:rsidP="00520A95">
      <w:pPr>
        <w:rPr>
          <w:b/>
        </w:rPr>
      </w:pPr>
      <w:r w:rsidRPr="00A92257">
        <w:rPr>
          <w:b/>
        </w:rPr>
        <w:t>Week 6 Incremental 2 (Manulife):</w:t>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19"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03"/>
        <w:gridCol w:w="2462"/>
        <w:gridCol w:w="1901"/>
        <w:gridCol w:w="2398"/>
        <w:gridCol w:w="2216"/>
        <w:tblGridChange w:id="520">
          <w:tblGrid>
            <w:gridCol w:w="1024"/>
            <w:gridCol w:w="2377"/>
            <w:gridCol w:w="1762"/>
            <w:gridCol w:w="2267"/>
            <w:gridCol w:w="2650"/>
          </w:tblGrid>
        </w:tblGridChange>
      </w:tblGrid>
      <w:tr w:rsidR="00520A95" w:rsidRPr="009C7288" w14:paraId="6A70725E"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521" w:author="Author">
              <w:tcPr>
                <w:tcW w:w="1024" w:type="dxa"/>
              </w:tcPr>
            </w:tcPrChange>
          </w:tcPr>
          <w:p w14:paraId="1BE86E50" w14:textId="77777777" w:rsidR="00520A95" w:rsidRPr="00A92257" w:rsidRDefault="00520A95" w:rsidP="00745AE8">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522" w:author="Author">
              <w:tcPr>
                <w:tcW w:w="2377" w:type="dxa"/>
              </w:tcPr>
            </w:tcPrChange>
          </w:tcPr>
          <w:p w14:paraId="3EDCAE42" w14:textId="77777777" w:rsidR="00520A95" w:rsidRPr="00A92257" w:rsidRDefault="00520A95" w:rsidP="00745AE8">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523" w:author="Author">
              <w:tcPr>
                <w:tcW w:w="1762" w:type="dxa"/>
              </w:tcPr>
            </w:tcPrChange>
          </w:tcPr>
          <w:p w14:paraId="3315E07C" w14:textId="77777777" w:rsidR="00520A95" w:rsidRPr="00A92257" w:rsidRDefault="00520A95" w:rsidP="00745AE8">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524" w:author="Author">
              <w:tcPr>
                <w:tcW w:w="2267" w:type="dxa"/>
              </w:tcPr>
            </w:tcPrChange>
          </w:tcPr>
          <w:p w14:paraId="6951CBF6" w14:textId="77777777" w:rsidR="00520A95" w:rsidRPr="00A92257" w:rsidRDefault="00520A95" w:rsidP="00745AE8">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525" w:author="Author">
              <w:tcPr>
                <w:tcW w:w="2650" w:type="dxa"/>
              </w:tcPr>
            </w:tcPrChange>
          </w:tcPr>
          <w:p w14:paraId="020A912F" w14:textId="77777777" w:rsidR="00520A95" w:rsidRPr="00A92257" w:rsidRDefault="00520A95" w:rsidP="00745AE8">
            <w:pPr>
              <w:cnfStyle w:val="100000000000" w:firstRow="1" w:lastRow="0" w:firstColumn="0" w:lastColumn="0" w:oddVBand="0" w:evenVBand="0" w:oddHBand="0" w:evenHBand="0" w:firstRowFirstColumn="0" w:firstRowLastColumn="0" w:lastRowFirstColumn="0" w:lastRowLastColumn="0"/>
              <w:rPr>
                <w:b/>
              </w:rPr>
            </w:pPr>
            <w:r w:rsidRPr="00A92257">
              <w:rPr>
                <w:b/>
              </w:rPr>
              <w:t>TimeLine (EST)</w:t>
            </w:r>
          </w:p>
        </w:tc>
      </w:tr>
      <w:tr w:rsidR="00520A95" w14:paraId="2492FD9A" w14:textId="77777777" w:rsidTr="00A92257">
        <w:trPr>
          <w:trHeight w:val="520"/>
          <w:trPrChange w:id="526"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527" w:author="Author">
              <w:tcPr>
                <w:tcW w:w="1024" w:type="dxa"/>
                <w:tcBorders>
                  <w:top w:val="single" w:sz="4" w:space="0" w:color="auto"/>
                  <w:left w:val="single" w:sz="4" w:space="0" w:color="auto"/>
                  <w:bottom w:val="single" w:sz="4" w:space="0" w:color="auto"/>
                  <w:right w:val="single" w:sz="4" w:space="0" w:color="auto"/>
                </w:tcBorders>
              </w:tcPr>
            </w:tcPrChange>
          </w:tcPr>
          <w:p w14:paraId="1B106E7D" w14:textId="6A3B3020" w:rsidR="00520A95" w:rsidRDefault="00520A95" w:rsidP="00745AE8">
            <w:r>
              <w:t>1.</w:t>
            </w:r>
          </w:p>
        </w:tc>
        <w:tc>
          <w:tcPr>
            <w:tcW w:w="0" w:type="dxa"/>
            <w:tcBorders>
              <w:top w:val="single" w:sz="4" w:space="0" w:color="auto"/>
              <w:left w:val="single" w:sz="4" w:space="0" w:color="auto"/>
              <w:bottom w:val="single" w:sz="4" w:space="0" w:color="auto"/>
              <w:right w:val="single" w:sz="4" w:space="0" w:color="auto"/>
            </w:tcBorders>
            <w:tcPrChange w:id="528" w:author="Author">
              <w:tcPr>
                <w:tcW w:w="2377" w:type="dxa"/>
                <w:tcBorders>
                  <w:top w:val="single" w:sz="4" w:space="0" w:color="auto"/>
                  <w:left w:val="single" w:sz="4" w:space="0" w:color="auto"/>
                  <w:bottom w:val="single" w:sz="4" w:space="0" w:color="auto"/>
                  <w:right w:val="single" w:sz="4" w:space="0" w:color="auto"/>
                </w:tcBorders>
              </w:tcPr>
            </w:tcPrChange>
          </w:tcPr>
          <w:p w14:paraId="606B6FC0" w14:textId="77777777" w:rsidR="00520A95" w:rsidRPr="00E710BF" w:rsidRDefault="00520A95" w:rsidP="00745AE8">
            <w:r>
              <w:t>Lock sites to start incremental.</w:t>
            </w:r>
          </w:p>
        </w:tc>
        <w:tc>
          <w:tcPr>
            <w:tcW w:w="0" w:type="dxa"/>
            <w:tcBorders>
              <w:top w:val="single" w:sz="4" w:space="0" w:color="auto"/>
              <w:left w:val="single" w:sz="4" w:space="0" w:color="auto"/>
              <w:bottom w:val="single" w:sz="4" w:space="0" w:color="auto"/>
              <w:right w:val="single" w:sz="4" w:space="0" w:color="auto"/>
            </w:tcBorders>
            <w:tcPrChange w:id="529" w:author="Author">
              <w:tcPr>
                <w:tcW w:w="1762" w:type="dxa"/>
                <w:tcBorders>
                  <w:top w:val="single" w:sz="4" w:space="0" w:color="auto"/>
                  <w:left w:val="single" w:sz="4" w:space="0" w:color="auto"/>
                  <w:bottom w:val="single" w:sz="4" w:space="0" w:color="auto"/>
                  <w:right w:val="single" w:sz="4" w:space="0" w:color="auto"/>
                </w:tcBorders>
              </w:tcPr>
            </w:tcPrChange>
          </w:tcPr>
          <w:p w14:paraId="14AAF763" w14:textId="77777777" w:rsidR="00520A95" w:rsidRDefault="00520A95" w:rsidP="00745AE8">
            <w:r>
              <w:t>Manulife</w:t>
            </w:r>
          </w:p>
        </w:tc>
        <w:tc>
          <w:tcPr>
            <w:tcW w:w="0" w:type="dxa"/>
            <w:tcBorders>
              <w:top w:val="single" w:sz="4" w:space="0" w:color="auto"/>
              <w:left w:val="single" w:sz="4" w:space="0" w:color="auto"/>
              <w:bottom w:val="single" w:sz="4" w:space="0" w:color="auto"/>
              <w:right w:val="single" w:sz="4" w:space="0" w:color="auto"/>
            </w:tcBorders>
            <w:tcPrChange w:id="530" w:author="Author">
              <w:tcPr>
                <w:tcW w:w="2267" w:type="dxa"/>
                <w:tcBorders>
                  <w:top w:val="single" w:sz="4" w:space="0" w:color="auto"/>
                  <w:left w:val="single" w:sz="4" w:space="0" w:color="auto"/>
                  <w:bottom w:val="single" w:sz="4" w:space="0" w:color="auto"/>
                  <w:right w:val="single" w:sz="4" w:space="0" w:color="auto"/>
                </w:tcBorders>
              </w:tcPr>
            </w:tcPrChange>
          </w:tcPr>
          <w:p w14:paraId="7DE1543F" w14:textId="77777777" w:rsidR="00520A95" w:rsidRPr="00E710BF" w:rsidRDefault="00520A95" w:rsidP="00745AE8">
            <w:pPr>
              <w:rPr>
                <w:bCs/>
              </w:rPr>
            </w:pPr>
            <w:r w:rsidRPr="00EC11E5">
              <w:t>Complete by Saturday 2:30 AM IST</w:t>
            </w:r>
            <w:r>
              <w:t xml:space="preserve"> (T+18)</w:t>
            </w:r>
          </w:p>
        </w:tc>
        <w:tc>
          <w:tcPr>
            <w:tcW w:w="0" w:type="dxa"/>
            <w:tcBorders>
              <w:top w:val="single" w:sz="4" w:space="0" w:color="auto"/>
              <w:left w:val="single" w:sz="4" w:space="0" w:color="auto"/>
              <w:bottom w:val="single" w:sz="4" w:space="0" w:color="auto"/>
              <w:right w:val="single" w:sz="4" w:space="0" w:color="auto"/>
            </w:tcBorders>
            <w:tcPrChange w:id="531" w:author="Author">
              <w:tcPr>
                <w:tcW w:w="2650" w:type="dxa"/>
                <w:tcBorders>
                  <w:top w:val="single" w:sz="4" w:space="0" w:color="auto"/>
                  <w:left w:val="single" w:sz="4" w:space="0" w:color="auto"/>
                  <w:bottom w:val="single" w:sz="4" w:space="0" w:color="auto"/>
                  <w:right w:val="single" w:sz="4" w:space="0" w:color="auto"/>
                </w:tcBorders>
              </w:tcPr>
            </w:tcPrChange>
          </w:tcPr>
          <w:p w14:paraId="4869F96F" w14:textId="77777777" w:rsidR="00520A95" w:rsidRPr="00E710BF" w:rsidRDefault="00520A95" w:rsidP="00745AE8">
            <w:pPr>
              <w:rPr>
                <w:bCs/>
              </w:rPr>
            </w:pPr>
            <w:r w:rsidRPr="00EC11E5">
              <w:t xml:space="preserve">Complete by Friday 5:00 PM </w:t>
            </w:r>
            <w:r w:rsidRPr="009B2277">
              <w:t>EST </w:t>
            </w:r>
            <w:r>
              <w:t>(T+18)</w:t>
            </w:r>
          </w:p>
        </w:tc>
      </w:tr>
    </w:tbl>
    <w:p w14:paraId="5FC753A1" w14:textId="33C8FA75" w:rsidR="00F32D92" w:rsidRDefault="00F32D92" w:rsidP="00825A4A"/>
    <w:p w14:paraId="15626FBE" w14:textId="48F626AE" w:rsidR="00F32D92" w:rsidRDefault="00F32D92" w:rsidP="00F32D92">
      <w:r w:rsidRPr="00A92257">
        <w:rPr>
          <w:b/>
        </w:rPr>
        <w:t xml:space="preserve">Week </w:t>
      </w:r>
      <w:r w:rsidR="00607F01" w:rsidRPr="00A92257">
        <w:rPr>
          <w:b/>
        </w:rPr>
        <w:t>6</w:t>
      </w:r>
      <w:r w:rsidRPr="00A92257">
        <w:rPr>
          <w:b/>
        </w:rPr>
        <w:t xml:space="preserve"> Incremental </w:t>
      </w:r>
      <w:r w:rsidR="00607F01" w:rsidRPr="00A92257">
        <w:rPr>
          <w:b/>
        </w:rPr>
        <w:t>2</w:t>
      </w:r>
      <w:r w:rsidRPr="00A92257">
        <w:rPr>
          <w:b/>
        </w:rPr>
        <w:t xml:space="preserve"> (Microsoft):</w:t>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32"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116"/>
        <w:gridCol w:w="2418"/>
        <w:gridCol w:w="2046"/>
        <w:gridCol w:w="2424"/>
        <w:gridCol w:w="2076"/>
        <w:tblGridChange w:id="533">
          <w:tblGrid>
            <w:gridCol w:w="1027"/>
            <w:gridCol w:w="2785"/>
            <w:gridCol w:w="1885"/>
            <w:gridCol w:w="2233"/>
            <w:gridCol w:w="2150"/>
          </w:tblGrid>
        </w:tblGridChange>
      </w:tblGrid>
      <w:tr w:rsidR="00F32D92" w:rsidRPr="00BA19DA" w14:paraId="3BD35356"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534" w:author="Author">
              <w:tcPr>
                <w:tcW w:w="1027" w:type="dxa"/>
              </w:tcPr>
            </w:tcPrChange>
          </w:tcPr>
          <w:p w14:paraId="7C65789A" w14:textId="77777777" w:rsidR="00F32D92" w:rsidRPr="00A92257" w:rsidRDefault="00F32D92" w:rsidP="00745AE8">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535" w:author="Author">
              <w:tcPr>
                <w:tcW w:w="2785" w:type="dxa"/>
              </w:tcPr>
            </w:tcPrChange>
          </w:tcPr>
          <w:p w14:paraId="5BD0AF12" w14:textId="77777777" w:rsidR="00F32D92" w:rsidRPr="00A92257" w:rsidRDefault="00F32D92" w:rsidP="00745AE8">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536" w:author="Author">
              <w:tcPr>
                <w:tcW w:w="1885" w:type="dxa"/>
              </w:tcPr>
            </w:tcPrChange>
          </w:tcPr>
          <w:p w14:paraId="6FD91A95" w14:textId="77777777" w:rsidR="00F32D92" w:rsidRPr="00A92257" w:rsidRDefault="00F32D92" w:rsidP="00745AE8">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537" w:author="Author">
              <w:tcPr>
                <w:tcW w:w="2233" w:type="dxa"/>
              </w:tcPr>
            </w:tcPrChange>
          </w:tcPr>
          <w:p w14:paraId="76DDA62F" w14:textId="77777777" w:rsidR="00F32D92" w:rsidRPr="00A92257" w:rsidRDefault="00F32D92" w:rsidP="00745AE8">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538" w:author="Author">
              <w:tcPr>
                <w:tcW w:w="2150" w:type="dxa"/>
              </w:tcPr>
            </w:tcPrChange>
          </w:tcPr>
          <w:p w14:paraId="303D542F" w14:textId="77777777" w:rsidR="00F32D92" w:rsidRPr="00A92257" w:rsidRDefault="00F32D92" w:rsidP="00745AE8">
            <w:pPr>
              <w:cnfStyle w:val="100000000000" w:firstRow="1" w:lastRow="0" w:firstColumn="0" w:lastColumn="0" w:oddVBand="0" w:evenVBand="0" w:oddHBand="0" w:evenHBand="0" w:firstRowFirstColumn="0" w:firstRowLastColumn="0" w:lastRowFirstColumn="0" w:lastRowLastColumn="0"/>
              <w:rPr>
                <w:b/>
              </w:rPr>
            </w:pPr>
            <w:r w:rsidRPr="00A92257">
              <w:rPr>
                <w:b/>
              </w:rPr>
              <w:t>TimeLine (EST)</w:t>
            </w:r>
          </w:p>
        </w:tc>
      </w:tr>
      <w:tr w:rsidR="00F32D92" w14:paraId="7D0574BE" w14:textId="77777777" w:rsidTr="00A92257">
        <w:trPr>
          <w:trHeight w:val="756"/>
          <w:trPrChange w:id="539" w:author="Author">
            <w:trPr>
              <w:trHeight w:val="756"/>
            </w:trPr>
          </w:trPrChange>
        </w:trPr>
        <w:tc>
          <w:tcPr>
            <w:tcW w:w="0" w:type="dxa"/>
            <w:tcBorders>
              <w:top w:val="single" w:sz="4" w:space="0" w:color="auto"/>
              <w:left w:val="single" w:sz="4" w:space="0" w:color="auto"/>
              <w:bottom w:val="single" w:sz="4" w:space="0" w:color="auto"/>
              <w:right w:val="single" w:sz="4" w:space="0" w:color="auto"/>
            </w:tcBorders>
            <w:tcPrChange w:id="540" w:author="Author">
              <w:tcPr>
                <w:tcW w:w="1027" w:type="dxa"/>
                <w:tcBorders>
                  <w:top w:val="single" w:sz="4" w:space="0" w:color="auto"/>
                  <w:left w:val="single" w:sz="4" w:space="0" w:color="auto"/>
                  <w:bottom w:val="single" w:sz="4" w:space="0" w:color="auto"/>
                  <w:right w:val="single" w:sz="4" w:space="0" w:color="auto"/>
                </w:tcBorders>
              </w:tcPr>
            </w:tcPrChange>
          </w:tcPr>
          <w:p w14:paraId="3530CFED" w14:textId="77777777" w:rsidR="00F32D92" w:rsidRPr="00415E4E" w:rsidRDefault="00F32D92" w:rsidP="002B4054">
            <w:pPr>
              <w:pStyle w:val="ListParagraph"/>
              <w:numPr>
                <w:ilvl w:val="0"/>
                <w:numId w:val="36"/>
              </w:numPr>
            </w:pPr>
          </w:p>
        </w:tc>
        <w:tc>
          <w:tcPr>
            <w:tcW w:w="0" w:type="dxa"/>
            <w:tcBorders>
              <w:top w:val="single" w:sz="4" w:space="0" w:color="auto"/>
              <w:left w:val="single" w:sz="4" w:space="0" w:color="auto"/>
              <w:bottom w:val="single" w:sz="4" w:space="0" w:color="auto"/>
              <w:right w:val="single" w:sz="4" w:space="0" w:color="auto"/>
            </w:tcBorders>
            <w:tcPrChange w:id="541" w:author="Author">
              <w:tcPr>
                <w:tcW w:w="2785" w:type="dxa"/>
                <w:tcBorders>
                  <w:top w:val="single" w:sz="4" w:space="0" w:color="auto"/>
                  <w:left w:val="single" w:sz="4" w:space="0" w:color="auto"/>
                  <w:bottom w:val="single" w:sz="4" w:space="0" w:color="auto"/>
                  <w:right w:val="single" w:sz="4" w:space="0" w:color="auto"/>
                </w:tcBorders>
              </w:tcPr>
            </w:tcPrChange>
          </w:tcPr>
          <w:p w14:paraId="2CA58E17" w14:textId="30B0F544" w:rsidR="00F32D92" w:rsidRPr="00E710BF" w:rsidRDefault="00F32D92" w:rsidP="00745AE8">
            <w:pPr>
              <w:rPr>
                <w:bCs/>
              </w:rPr>
            </w:pPr>
            <w:r w:rsidRPr="00EC11E5">
              <w:t>Preparation for Incremental Migration</w:t>
            </w:r>
            <w:r>
              <w:t xml:space="preserve"> </w:t>
            </w:r>
            <w:r w:rsidR="00324E81">
              <w:t>2</w:t>
            </w:r>
          </w:p>
        </w:tc>
        <w:tc>
          <w:tcPr>
            <w:tcW w:w="0" w:type="dxa"/>
            <w:tcBorders>
              <w:top w:val="single" w:sz="4" w:space="0" w:color="auto"/>
              <w:left w:val="single" w:sz="4" w:space="0" w:color="auto"/>
              <w:bottom w:val="single" w:sz="4" w:space="0" w:color="auto"/>
              <w:right w:val="single" w:sz="4" w:space="0" w:color="auto"/>
            </w:tcBorders>
            <w:tcPrChange w:id="542" w:author="Author">
              <w:tcPr>
                <w:tcW w:w="1885" w:type="dxa"/>
                <w:tcBorders>
                  <w:top w:val="single" w:sz="4" w:space="0" w:color="auto"/>
                  <w:left w:val="single" w:sz="4" w:space="0" w:color="auto"/>
                  <w:bottom w:val="single" w:sz="4" w:space="0" w:color="auto"/>
                  <w:right w:val="single" w:sz="4" w:space="0" w:color="auto"/>
                </w:tcBorders>
              </w:tcPr>
            </w:tcPrChange>
          </w:tcPr>
          <w:p w14:paraId="6648DDC6" w14:textId="77777777" w:rsidR="00F32D92" w:rsidRPr="00E710BF" w:rsidRDefault="00F32D92" w:rsidP="00745AE8">
            <w:r w:rsidRPr="00E710BF">
              <w:t>Microsoft</w:t>
            </w:r>
          </w:p>
          <w:p w14:paraId="1470D178" w14:textId="77777777" w:rsidR="00F32D92" w:rsidRPr="00E710BF" w:rsidRDefault="00F32D92" w:rsidP="00745AE8"/>
        </w:tc>
        <w:tc>
          <w:tcPr>
            <w:tcW w:w="0" w:type="dxa"/>
            <w:tcBorders>
              <w:top w:val="single" w:sz="4" w:space="0" w:color="auto"/>
              <w:left w:val="single" w:sz="4" w:space="0" w:color="auto"/>
              <w:bottom w:val="single" w:sz="4" w:space="0" w:color="auto"/>
              <w:right w:val="single" w:sz="4" w:space="0" w:color="auto"/>
            </w:tcBorders>
            <w:tcPrChange w:id="543" w:author="Author">
              <w:tcPr>
                <w:tcW w:w="2233" w:type="dxa"/>
                <w:tcBorders>
                  <w:top w:val="single" w:sz="4" w:space="0" w:color="auto"/>
                  <w:left w:val="single" w:sz="4" w:space="0" w:color="auto"/>
                  <w:bottom w:val="single" w:sz="4" w:space="0" w:color="auto"/>
                  <w:right w:val="single" w:sz="4" w:space="0" w:color="auto"/>
                </w:tcBorders>
              </w:tcPr>
            </w:tcPrChange>
          </w:tcPr>
          <w:p w14:paraId="4720A895" w14:textId="266E9FF5" w:rsidR="00F32D92" w:rsidRPr="00E710BF" w:rsidRDefault="00F32D92" w:rsidP="00745AE8">
            <w:pPr>
              <w:rPr>
                <w:bCs/>
              </w:rPr>
            </w:pPr>
            <w:r w:rsidRPr="00EC11E5">
              <w:t>Complete by Friday 5:00 PM IST</w:t>
            </w:r>
            <w:r>
              <w:t xml:space="preserve"> (T+ 1</w:t>
            </w:r>
            <w:r w:rsidR="00324E81">
              <w:t>8</w:t>
            </w:r>
            <w:r>
              <w:t>)</w:t>
            </w:r>
          </w:p>
        </w:tc>
        <w:tc>
          <w:tcPr>
            <w:tcW w:w="0" w:type="dxa"/>
            <w:tcBorders>
              <w:top w:val="single" w:sz="4" w:space="0" w:color="auto"/>
              <w:left w:val="single" w:sz="4" w:space="0" w:color="auto"/>
              <w:bottom w:val="single" w:sz="4" w:space="0" w:color="auto"/>
              <w:right w:val="single" w:sz="4" w:space="0" w:color="auto"/>
            </w:tcBorders>
            <w:tcPrChange w:id="544" w:author="Author">
              <w:tcPr>
                <w:tcW w:w="2150" w:type="dxa"/>
                <w:tcBorders>
                  <w:top w:val="single" w:sz="4" w:space="0" w:color="auto"/>
                  <w:left w:val="single" w:sz="4" w:space="0" w:color="auto"/>
                  <w:bottom w:val="single" w:sz="4" w:space="0" w:color="auto"/>
                  <w:right w:val="single" w:sz="4" w:space="0" w:color="auto"/>
                </w:tcBorders>
              </w:tcPr>
            </w:tcPrChange>
          </w:tcPr>
          <w:p w14:paraId="4AF03A9D" w14:textId="64A79EE3" w:rsidR="00F32D92" w:rsidRPr="00E710BF" w:rsidRDefault="00F32D92" w:rsidP="00745AE8">
            <w:pPr>
              <w:rPr>
                <w:bCs/>
              </w:rPr>
            </w:pPr>
            <w:r w:rsidRPr="00EC11E5">
              <w:t xml:space="preserve">Complete by Friday </w:t>
            </w:r>
            <w:r>
              <w:t>6</w:t>
            </w:r>
            <w:r w:rsidRPr="00EC11E5">
              <w:t>:30 AM EST </w:t>
            </w:r>
            <w:r>
              <w:t>(T+ 1</w:t>
            </w:r>
            <w:r w:rsidR="00324E81">
              <w:t>8</w:t>
            </w:r>
            <w:r>
              <w:t>)</w:t>
            </w:r>
          </w:p>
        </w:tc>
      </w:tr>
      <w:tr w:rsidR="00F32D92" w14:paraId="36C3DFC4" w14:textId="77777777" w:rsidTr="00A92257">
        <w:trPr>
          <w:trHeight w:val="588"/>
          <w:trPrChange w:id="545" w:author="Author">
            <w:trPr>
              <w:trHeight w:val="588"/>
            </w:trPr>
          </w:trPrChange>
        </w:trPr>
        <w:tc>
          <w:tcPr>
            <w:tcW w:w="0" w:type="dxa"/>
            <w:tcBorders>
              <w:top w:val="single" w:sz="4" w:space="0" w:color="auto"/>
              <w:left w:val="single" w:sz="4" w:space="0" w:color="auto"/>
              <w:bottom w:val="single" w:sz="4" w:space="0" w:color="auto"/>
              <w:right w:val="single" w:sz="4" w:space="0" w:color="auto"/>
            </w:tcBorders>
            <w:tcPrChange w:id="546" w:author="Author">
              <w:tcPr>
                <w:tcW w:w="1027" w:type="dxa"/>
                <w:tcBorders>
                  <w:top w:val="single" w:sz="4" w:space="0" w:color="auto"/>
                  <w:left w:val="single" w:sz="4" w:space="0" w:color="auto"/>
                  <w:bottom w:val="single" w:sz="4" w:space="0" w:color="auto"/>
                  <w:right w:val="single" w:sz="4" w:space="0" w:color="auto"/>
                </w:tcBorders>
              </w:tcPr>
            </w:tcPrChange>
          </w:tcPr>
          <w:p w14:paraId="555CA9D0" w14:textId="77777777" w:rsidR="00F32D92" w:rsidRPr="00415E4E" w:rsidRDefault="00F32D92" w:rsidP="002B4054">
            <w:pPr>
              <w:pStyle w:val="ListParagraph"/>
              <w:numPr>
                <w:ilvl w:val="0"/>
                <w:numId w:val="36"/>
              </w:numPr>
            </w:pPr>
          </w:p>
        </w:tc>
        <w:tc>
          <w:tcPr>
            <w:tcW w:w="0" w:type="dxa"/>
            <w:tcBorders>
              <w:top w:val="single" w:sz="4" w:space="0" w:color="auto"/>
              <w:left w:val="single" w:sz="4" w:space="0" w:color="auto"/>
              <w:bottom w:val="single" w:sz="4" w:space="0" w:color="auto"/>
              <w:right w:val="single" w:sz="4" w:space="0" w:color="auto"/>
            </w:tcBorders>
            <w:tcPrChange w:id="547" w:author="Author">
              <w:tcPr>
                <w:tcW w:w="2785" w:type="dxa"/>
                <w:tcBorders>
                  <w:top w:val="single" w:sz="4" w:space="0" w:color="auto"/>
                  <w:left w:val="single" w:sz="4" w:space="0" w:color="auto"/>
                  <w:bottom w:val="single" w:sz="4" w:space="0" w:color="auto"/>
                  <w:right w:val="single" w:sz="4" w:space="0" w:color="auto"/>
                </w:tcBorders>
              </w:tcPr>
            </w:tcPrChange>
          </w:tcPr>
          <w:p w14:paraId="5EEB7617" w14:textId="7B1B51D2" w:rsidR="00F32D92" w:rsidRPr="00E710BF" w:rsidRDefault="00F32D92" w:rsidP="00745AE8">
            <w:pPr>
              <w:rPr>
                <w:bCs/>
              </w:rPr>
            </w:pPr>
            <w:r w:rsidRPr="00EC11E5">
              <w:t>Execute Incremental Migration</w:t>
            </w:r>
            <w:r>
              <w:t xml:space="preserve"> </w:t>
            </w:r>
            <w:r w:rsidR="00324E81">
              <w:t>2</w:t>
            </w:r>
          </w:p>
        </w:tc>
        <w:tc>
          <w:tcPr>
            <w:tcW w:w="0" w:type="dxa"/>
            <w:tcBorders>
              <w:top w:val="single" w:sz="4" w:space="0" w:color="auto"/>
              <w:left w:val="single" w:sz="4" w:space="0" w:color="auto"/>
              <w:bottom w:val="single" w:sz="4" w:space="0" w:color="auto"/>
              <w:right w:val="single" w:sz="4" w:space="0" w:color="auto"/>
            </w:tcBorders>
            <w:tcPrChange w:id="548" w:author="Author">
              <w:tcPr>
                <w:tcW w:w="1885" w:type="dxa"/>
                <w:tcBorders>
                  <w:top w:val="single" w:sz="4" w:space="0" w:color="auto"/>
                  <w:left w:val="single" w:sz="4" w:space="0" w:color="auto"/>
                  <w:bottom w:val="single" w:sz="4" w:space="0" w:color="auto"/>
                  <w:right w:val="single" w:sz="4" w:space="0" w:color="auto"/>
                </w:tcBorders>
              </w:tcPr>
            </w:tcPrChange>
          </w:tcPr>
          <w:p w14:paraId="0A1E2EEB" w14:textId="77777777" w:rsidR="00F32D92" w:rsidRPr="00E710BF" w:rsidRDefault="00F32D92" w:rsidP="00745AE8">
            <w:r w:rsidRPr="00E710BF">
              <w:t>Microsoft</w:t>
            </w:r>
          </w:p>
          <w:p w14:paraId="42FAA9B0" w14:textId="77777777" w:rsidR="00F32D92" w:rsidRPr="00E710BF" w:rsidRDefault="00F32D92" w:rsidP="00745AE8"/>
        </w:tc>
        <w:tc>
          <w:tcPr>
            <w:tcW w:w="0" w:type="dxa"/>
            <w:tcBorders>
              <w:top w:val="single" w:sz="4" w:space="0" w:color="auto"/>
              <w:left w:val="single" w:sz="4" w:space="0" w:color="auto"/>
              <w:bottom w:val="single" w:sz="4" w:space="0" w:color="auto"/>
              <w:right w:val="single" w:sz="4" w:space="0" w:color="auto"/>
            </w:tcBorders>
            <w:tcPrChange w:id="549" w:author="Author">
              <w:tcPr>
                <w:tcW w:w="2233" w:type="dxa"/>
                <w:tcBorders>
                  <w:top w:val="single" w:sz="4" w:space="0" w:color="auto"/>
                  <w:left w:val="single" w:sz="4" w:space="0" w:color="auto"/>
                  <w:bottom w:val="single" w:sz="4" w:space="0" w:color="auto"/>
                  <w:right w:val="single" w:sz="4" w:space="0" w:color="auto"/>
                </w:tcBorders>
              </w:tcPr>
            </w:tcPrChange>
          </w:tcPr>
          <w:p w14:paraId="254CA73F" w14:textId="27206594" w:rsidR="00F32D92" w:rsidRPr="00E710BF" w:rsidRDefault="00F32D92" w:rsidP="00745AE8">
            <w:pPr>
              <w:rPr>
                <w:bCs/>
              </w:rPr>
            </w:pPr>
            <w:r w:rsidRPr="00EC11E5">
              <w:t xml:space="preserve">Start by Saturday </w:t>
            </w:r>
            <w:r>
              <w:t>5</w:t>
            </w:r>
            <w:r w:rsidRPr="00EC11E5">
              <w:t>:30 am IST</w:t>
            </w:r>
            <w:r>
              <w:t xml:space="preserve"> (T+ 1</w:t>
            </w:r>
            <w:r w:rsidR="00324E81">
              <w:t>8</w:t>
            </w:r>
            <w:r>
              <w:t>)</w:t>
            </w:r>
          </w:p>
        </w:tc>
        <w:tc>
          <w:tcPr>
            <w:tcW w:w="0" w:type="dxa"/>
            <w:tcBorders>
              <w:top w:val="single" w:sz="4" w:space="0" w:color="auto"/>
              <w:left w:val="single" w:sz="4" w:space="0" w:color="auto"/>
              <w:bottom w:val="single" w:sz="4" w:space="0" w:color="auto"/>
              <w:right w:val="single" w:sz="4" w:space="0" w:color="auto"/>
            </w:tcBorders>
            <w:tcPrChange w:id="550" w:author="Author">
              <w:tcPr>
                <w:tcW w:w="2150" w:type="dxa"/>
                <w:tcBorders>
                  <w:top w:val="single" w:sz="4" w:space="0" w:color="auto"/>
                  <w:left w:val="single" w:sz="4" w:space="0" w:color="auto"/>
                  <w:bottom w:val="single" w:sz="4" w:space="0" w:color="auto"/>
                  <w:right w:val="single" w:sz="4" w:space="0" w:color="auto"/>
                </w:tcBorders>
              </w:tcPr>
            </w:tcPrChange>
          </w:tcPr>
          <w:p w14:paraId="08B8DB5B" w14:textId="51837A64" w:rsidR="00F32D92" w:rsidRPr="00E710BF" w:rsidRDefault="00F32D92" w:rsidP="00745AE8">
            <w:pPr>
              <w:rPr>
                <w:bCs/>
              </w:rPr>
            </w:pPr>
            <w:r w:rsidRPr="00EC11E5">
              <w:t>Start by Friday 7:00 pm EST</w:t>
            </w:r>
            <w:r>
              <w:t xml:space="preserve"> (T+ 1</w:t>
            </w:r>
            <w:r w:rsidR="00324E81">
              <w:t>8</w:t>
            </w:r>
            <w:r>
              <w:t>)</w:t>
            </w:r>
          </w:p>
        </w:tc>
      </w:tr>
    </w:tbl>
    <w:p w14:paraId="1887CDB7" w14:textId="77777777" w:rsidR="008C6F75" w:rsidRPr="00825A4A" w:rsidRDefault="008C6F75" w:rsidP="008C6F75"/>
    <w:p w14:paraId="7DB03320" w14:textId="064B77D4" w:rsidR="000C7A21" w:rsidRDefault="000C7A21" w:rsidP="00821F61">
      <w:pPr>
        <w:pStyle w:val="Heading2Numbered"/>
      </w:pPr>
      <w:bookmarkStart w:id="551" w:name="_Toc503954849"/>
      <w:bookmarkStart w:id="552" w:name="_Toc503954906"/>
      <w:bookmarkStart w:id="553" w:name="_Toc503957268"/>
      <w:r>
        <w:t>Go Live</w:t>
      </w:r>
      <w:bookmarkEnd w:id="551"/>
      <w:bookmarkEnd w:id="552"/>
      <w:bookmarkEnd w:id="553"/>
    </w:p>
    <w:p w14:paraId="6BA65958" w14:textId="72287A08" w:rsidR="000C7A21" w:rsidRDefault="000C7A21" w:rsidP="000C7A21">
      <w:r>
        <w:t xml:space="preserve">This is the week </w:t>
      </w:r>
      <w:r w:rsidR="00F363A9">
        <w:t>7</w:t>
      </w:r>
      <w:r>
        <w:t xml:space="preserve"> of migration wave. </w:t>
      </w:r>
      <w:r w:rsidR="00914FC5">
        <w:t>Microsoft</w:t>
      </w:r>
      <w:r>
        <w:t xml:space="preserve"> team will complete the incremental migration, perform validations and share the Site Collection lists with </w:t>
      </w:r>
      <w:r w:rsidR="00D7324E">
        <w:t>Manulife</w:t>
      </w:r>
      <w:r>
        <w:t xml:space="preserve">. The </w:t>
      </w:r>
      <w:r w:rsidR="00D7324E">
        <w:t>Manulife</w:t>
      </w:r>
      <w:r w:rsidR="00976AF0">
        <w:t xml:space="preserve"> </w:t>
      </w:r>
      <w:r>
        <w:t xml:space="preserve">team needs </w:t>
      </w:r>
      <w:r w:rsidR="00976AF0">
        <w:t xml:space="preserve">to </w:t>
      </w:r>
      <w:r w:rsidR="00EC0B78">
        <w:t>validate the b</w:t>
      </w:r>
      <w:r>
        <w:t>anner and communicate to user for Go Live.</w:t>
      </w:r>
    </w:p>
    <w:p w14:paraId="15DE67F7" w14:textId="6160349F" w:rsidR="00760EB2" w:rsidRDefault="00760EB2" w:rsidP="000C7A21">
      <w:r>
        <w:t>OOB content go-live will happen along with In-Band go live.</w:t>
      </w:r>
    </w:p>
    <w:p w14:paraId="67BE7595" w14:textId="5B3CB70E" w:rsidR="000C7A21" w:rsidRPr="00A92257" w:rsidRDefault="006E478E" w:rsidP="000C7A21">
      <w:pPr>
        <w:rPr>
          <w:b/>
        </w:rPr>
      </w:pPr>
      <w:r w:rsidRPr="00A92257">
        <w:rPr>
          <w:b/>
        </w:rPr>
        <w:t>Week 7</w:t>
      </w:r>
      <w:r w:rsidR="000C7A21" w:rsidRPr="00A92257">
        <w:rPr>
          <w:b/>
        </w:rPr>
        <w:t xml:space="preserve"> Go-Live (</w:t>
      </w:r>
      <w:r w:rsidR="00D7324E" w:rsidRPr="00A92257">
        <w:rPr>
          <w:b/>
        </w:rPr>
        <w:t>Manulife</w:t>
      </w:r>
      <w:r w:rsidR="000C7A21" w:rsidRPr="00A92257">
        <w:rPr>
          <w:b/>
        </w:rPr>
        <w:t>):</w:t>
      </w:r>
    </w:p>
    <w:tbl>
      <w:tblPr>
        <w:tblStyle w:val="TableGrid"/>
        <w:tblW w:w="10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54" w:author="Author">
          <w:tblPr>
            <w:tblStyle w:val="TableGrid"/>
            <w:tblW w:w="10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999"/>
        <w:gridCol w:w="2472"/>
        <w:gridCol w:w="1721"/>
        <w:gridCol w:w="2090"/>
        <w:gridCol w:w="2785"/>
        <w:tblGridChange w:id="555">
          <w:tblGrid>
            <w:gridCol w:w="984"/>
            <w:gridCol w:w="2585"/>
            <w:gridCol w:w="1695"/>
            <w:gridCol w:w="2059"/>
            <w:gridCol w:w="2744"/>
          </w:tblGrid>
        </w:tblGridChange>
      </w:tblGrid>
      <w:tr w:rsidR="000C7A21" w:rsidRPr="009C7288" w14:paraId="2107EC66"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556" w:author="Author">
              <w:tcPr>
                <w:tcW w:w="984" w:type="dxa"/>
              </w:tcPr>
            </w:tcPrChange>
          </w:tcPr>
          <w:p w14:paraId="10B1D5A2"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557" w:author="Author">
              <w:tcPr>
                <w:tcW w:w="2585" w:type="dxa"/>
              </w:tcPr>
            </w:tcPrChange>
          </w:tcPr>
          <w:p w14:paraId="115D6F09"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558" w:author="Author">
              <w:tcPr>
                <w:tcW w:w="1695" w:type="dxa"/>
              </w:tcPr>
            </w:tcPrChange>
          </w:tcPr>
          <w:p w14:paraId="4879752D"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559" w:author="Author">
              <w:tcPr>
                <w:tcW w:w="2059" w:type="dxa"/>
              </w:tcPr>
            </w:tcPrChange>
          </w:tcPr>
          <w:p w14:paraId="76910F11"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560" w:author="Author">
              <w:tcPr>
                <w:tcW w:w="2744" w:type="dxa"/>
              </w:tcPr>
            </w:tcPrChange>
          </w:tcPr>
          <w:p w14:paraId="35FC0992" w14:textId="1B58EA85"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w:t>
            </w:r>
            <w:r w:rsidR="00757940" w:rsidRPr="00A92257">
              <w:rPr>
                <w:b/>
              </w:rPr>
              <w:t>EST</w:t>
            </w:r>
            <w:r w:rsidRPr="00A92257">
              <w:rPr>
                <w:b/>
              </w:rPr>
              <w:t>)</w:t>
            </w:r>
          </w:p>
        </w:tc>
      </w:tr>
      <w:tr w:rsidR="00EC0B78" w14:paraId="3F9ACE9E" w14:textId="77777777" w:rsidTr="00A92257">
        <w:trPr>
          <w:trHeight w:val="520"/>
          <w:trPrChange w:id="561"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562" w:author="Author">
              <w:tcPr>
                <w:tcW w:w="984" w:type="dxa"/>
                <w:tcBorders>
                  <w:top w:val="single" w:sz="4" w:space="0" w:color="auto"/>
                  <w:left w:val="single" w:sz="4" w:space="0" w:color="auto"/>
                  <w:bottom w:val="single" w:sz="4" w:space="0" w:color="auto"/>
                  <w:right w:val="single" w:sz="4" w:space="0" w:color="auto"/>
                </w:tcBorders>
              </w:tcPr>
            </w:tcPrChange>
          </w:tcPr>
          <w:p w14:paraId="5CF9D5EF" w14:textId="77777777" w:rsidR="00EC0B78" w:rsidRDefault="00EC0B78" w:rsidP="005F3F92">
            <w:r>
              <w:t>1.</w:t>
            </w:r>
          </w:p>
        </w:tc>
        <w:tc>
          <w:tcPr>
            <w:tcW w:w="0" w:type="dxa"/>
            <w:tcBorders>
              <w:top w:val="single" w:sz="4" w:space="0" w:color="auto"/>
              <w:left w:val="single" w:sz="4" w:space="0" w:color="auto"/>
              <w:bottom w:val="single" w:sz="4" w:space="0" w:color="auto"/>
              <w:right w:val="single" w:sz="4" w:space="0" w:color="auto"/>
            </w:tcBorders>
            <w:tcPrChange w:id="563" w:author="Author">
              <w:tcPr>
                <w:tcW w:w="2585" w:type="dxa"/>
                <w:tcBorders>
                  <w:top w:val="single" w:sz="4" w:space="0" w:color="auto"/>
                  <w:left w:val="single" w:sz="4" w:space="0" w:color="auto"/>
                  <w:bottom w:val="single" w:sz="4" w:space="0" w:color="auto"/>
                  <w:right w:val="single" w:sz="4" w:space="0" w:color="auto"/>
                </w:tcBorders>
              </w:tcPr>
            </w:tcPrChange>
          </w:tcPr>
          <w:p w14:paraId="030BBD34" w14:textId="6E1EBC91" w:rsidR="00EC0B78" w:rsidRPr="00F721ED" w:rsidRDefault="006035D0" w:rsidP="00BA19DA">
            <w:r>
              <w:t xml:space="preserve">Unlock Sites for banner application. Lock After banner </w:t>
            </w:r>
            <w:r w:rsidR="00B816E9">
              <w:t xml:space="preserve">application </w:t>
            </w:r>
            <w:r w:rsidR="005C6B43">
              <w:t xml:space="preserve">is </w:t>
            </w:r>
            <w:r w:rsidR="003F52FC">
              <w:t xml:space="preserve">run </w:t>
            </w:r>
            <w:r w:rsidR="00B816E9">
              <w:t xml:space="preserve">and </w:t>
            </w:r>
            <w:r w:rsidR="003F52FC">
              <w:t>sanity check is performed</w:t>
            </w:r>
            <w:r>
              <w:t>.</w:t>
            </w:r>
            <w:r w:rsidDel="006035D0">
              <w:t xml:space="preserve"> </w:t>
            </w:r>
          </w:p>
        </w:tc>
        <w:tc>
          <w:tcPr>
            <w:tcW w:w="0" w:type="dxa"/>
            <w:tcBorders>
              <w:top w:val="single" w:sz="4" w:space="0" w:color="auto"/>
              <w:left w:val="single" w:sz="4" w:space="0" w:color="auto"/>
              <w:bottom w:val="single" w:sz="4" w:space="0" w:color="auto"/>
              <w:right w:val="single" w:sz="4" w:space="0" w:color="auto"/>
            </w:tcBorders>
            <w:tcPrChange w:id="564" w:author="Author">
              <w:tcPr>
                <w:tcW w:w="1695" w:type="dxa"/>
                <w:tcBorders>
                  <w:top w:val="single" w:sz="4" w:space="0" w:color="auto"/>
                  <w:left w:val="single" w:sz="4" w:space="0" w:color="auto"/>
                  <w:bottom w:val="single" w:sz="4" w:space="0" w:color="auto"/>
                  <w:right w:val="single" w:sz="4" w:space="0" w:color="auto"/>
                </w:tcBorders>
              </w:tcPr>
            </w:tcPrChange>
          </w:tcPr>
          <w:p w14:paraId="74661B4D" w14:textId="4465B8C1" w:rsidR="00EC0B78" w:rsidRPr="00741047" w:rsidRDefault="00D7324E" w:rsidP="005F3F92">
            <w:r>
              <w:t>Manulife</w:t>
            </w:r>
          </w:p>
        </w:tc>
        <w:tc>
          <w:tcPr>
            <w:tcW w:w="0" w:type="dxa"/>
            <w:tcBorders>
              <w:top w:val="single" w:sz="4" w:space="0" w:color="auto"/>
              <w:left w:val="single" w:sz="4" w:space="0" w:color="auto"/>
              <w:bottom w:val="single" w:sz="4" w:space="0" w:color="auto"/>
              <w:right w:val="single" w:sz="4" w:space="0" w:color="auto"/>
            </w:tcBorders>
            <w:tcPrChange w:id="565" w:author="Author">
              <w:tcPr>
                <w:tcW w:w="2059" w:type="dxa"/>
                <w:tcBorders>
                  <w:top w:val="single" w:sz="4" w:space="0" w:color="auto"/>
                  <w:left w:val="single" w:sz="4" w:space="0" w:color="auto"/>
                  <w:bottom w:val="single" w:sz="4" w:space="0" w:color="auto"/>
                  <w:right w:val="single" w:sz="4" w:space="0" w:color="auto"/>
                </w:tcBorders>
              </w:tcPr>
            </w:tcPrChange>
          </w:tcPr>
          <w:p w14:paraId="0C3247A6" w14:textId="05F89088" w:rsidR="00EC0B78" w:rsidRPr="00E710BF" w:rsidRDefault="0017065F" w:rsidP="005F3F92">
            <w:pPr>
              <w:rPr>
                <w:bCs/>
              </w:rPr>
            </w:pPr>
            <w:r w:rsidRPr="00EC11E5">
              <w:t xml:space="preserve">Post </w:t>
            </w:r>
            <w:r w:rsidR="002A1ACA">
              <w:t>e</w:t>
            </w:r>
            <w:r w:rsidRPr="00EC11E5">
              <w:t xml:space="preserve">mail received from Microsoft generally </w:t>
            </w:r>
            <w:r w:rsidR="00EC0B78" w:rsidRPr="009B2277">
              <w:t xml:space="preserve">by Monday </w:t>
            </w:r>
            <w:r w:rsidR="002E7374">
              <w:t>7</w:t>
            </w:r>
            <w:r w:rsidR="00EC0B78" w:rsidRPr="009B2277">
              <w:t>:</w:t>
            </w:r>
            <w:r w:rsidR="007649DD" w:rsidRPr="009B2277">
              <w:t>3</w:t>
            </w:r>
            <w:r w:rsidR="00EC0B78" w:rsidRPr="009B2277">
              <w:t xml:space="preserve">0 </w:t>
            </w:r>
            <w:r w:rsidR="007649DD" w:rsidRPr="000278EF">
              <w:t>P</w:t>
            </w:r>
            <w:r w:rsidR="00EC0B78" w:rsidRPr="000278EF">
              <w:t>M IST</w:t>
            </w:r>
            <w:r w:rsidR="0003452C">
              <w:t xml:space="preserve"> (T+21)</w:t>
            </w:r>
          </w:p>
          <w:p w14:paraId="7FF35A48" w14:textId="77777777" w:rsidR="00EC0B78" w:rsidRPr="00E710BF" w:rsidRDefault="00EC0B78" w:rsidP="005F3F92"/>
        </w:tc>
        <w:tc>
          <w:tcPr>
            <w:tcW w:w="0" w:type="dxa"/>
            <w:tcBorders>
              <w:top w:val="single" w:sz="4" w:space="0" w:color="auto"/>
              <w:left w:val="single" w:sz="4" w:space="0" w:color="auto"/>
              <w:bottom w:val="single" w:sz="4" w:space="0" w:color="auto"/>
              <w:right w:val="single" w:sz="4" w:space="0" w:color="auto"/>
            </w:tcBorders>
            <w:tcPrChange w:id="566" w:author="Author">
              <w:tcPr>
                <w:tcW w:w="2744" w:type="dxa"/>
                <w:tcBorders>
                  <w:top w:val="single" w:sz="4" w:space="0" w:color="auto"/>
                  <w:left w:val="single" w:sz="4" w:space="0" w:color="auto"/>
                  <w:bottom w:val="single" w:sz="4" w:space="0" w:color="auto"/>
                  <w:right w:val="single" w:sz="4" w:space="0" w:color="auto"/>
                </w:tcBorders>
              </w:tcPr>
            </w:tcPrChange>
          </w:tcPr>
          <w:p w14:paraId="35DB7817" w14:textId="75169A5D" w:rsidR="00EC0B78" w:rsidRPr="00BA19DA" w:rsidRDefault="0017065F" w:rsidP="005F3F92">
            <w:pPr>
              <w:rPr>
                <w:bCs/>
              </w:rPr>
            </w:pPr>
            <w:r w:rsidRPr="00EC11E5">
              <w:t xml:space="preserve">Post </w:t>
            </w:r>
            <w:r w:rsidR="002A1ACA">
              <w:t>e</w:t>
            </w:r>
            <w:r w:rsidRPr="00EC11E5">
              <w:t xml:space="preserve">mail received from Microsoft generally </w:t>
            </w:r>
            <w:r w:rsidR="00EC0B78" w:rsidRPr="009B2277">
              <w:t>by </w:t>
            </w:r>
            <w:r w:rsidR="00757940" w:rsidRPr="009B2277">
              <w:t>Monday 9:00 AM</w:t>
            </w:r>
            <w:r w:rsidR="00757940" w:rsidRPr="009B2277" w:rsidDel="00757940">
              <w:t xml:space="preserve"> </w:t>
            </w:r>
            <w:r w:rsidR="00757940" w:rsidRPr="009B2277">
              <w:t>EST</w:t>
            </w:r>
            <w:r w:rsidR="0003452C">
              <w:t xml:space="preserve"> (T+21)</w:t>
            </w:r>
          </w:p>
        </w:tc>
      </w:tr>
      <w:tr w:rsidR="000C7A21" w14:paraId="242331EF" w14:textId="77777777" w:rsidTr="00A92257">
        <w:trPr>
          <w:trHeight w:val="520"/>
          <w:trPrChange w:id="567"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568" w:author="Author">
              <w:tcPr>
                <w:tcW w:w="984" w:type="dxa"/>
                <w:tcBorders>
                  <w:top w:val="single" w:sz="4" w:space="0" w:color="auto"/>
                  <w:left w:val="single" w:sz="4" w:space="0" w:color="auto"/>
                  <w:bottom w:val="single" w:sz="4" w:space="0" w:color="auto"/>
                  <w:right w:val="single" w:sz="4" w:space="0" w:color="auto"/>
                </w:tcBorders>
              </w:tcPr>
            </w:tcPrChange>
          </w:tcPr>
          <w:p w14:paraId="4804CE09" w14:textId="05457623" w:rsidR="000C7A21" w:rsidRDefault="0084789B" w:rsidP="004167D0">
            <w:r>
              <w:t>3.</w:t>
            </w:r>
          </w:p>
        </w:tc>
        <w:tc>
          <w:tcPr>
            <w:tcW w:w="0" w:type="dxa"/>
            <w:tcBorders>
              <w:top w:val="single" w:sz="4" w:space="0" w:color="auto"/>
              <w:left w:val="single" w:sz="4" w:space="0" w:color="auto"/>
              <w:bottom w:val="single" w:sz="4" w:space="0" w:color="auto"/>
              <w:right w:val="single" w:sz="4" w:space="0" w:color="auto"/>
            </w:tcBorders>
            <w:tcPrChange w:id="569" w:author="Author">
              <w:tcPr>
                <w:tcW w:w="2585" w:type="dxa"/>
                <w:tcBorders>
                  <w:top w:val="single" w:sz="4" w:space="0" w:color="auto"/>
                  <w:left w:val="single" w:sz="4" w:space="0" w:color="auto"/>
                  <w:bottom w:val="single" w:sz="4" w:space="0" w:color="auto"/>
                  <w:right w:val="single" w:sz="4" w:space="0" w:color="auto"/>
                </w:tcBorders>
              </w:tcPr>
            </w:tcPrChange>
          </w:tcPr>
          <w:p w14:paraId="7B6105F5" w14:textId="42B07DF3" w:rsidR="000C7A21" w:rsidRDefault="000C7A21" w:rsidP="004167D0">
            <w:r w:rsidRPr="00E710BF">
              <w:t xml:space="preserve">Communicate </w:t>
            </w:r>
            <w:r w:rsidR="00765021">
              <w:t>End</w:t>
            </w:r>
            <w:r w:rsidR="00765021" w:rsidRPr="00E710BF">
              <w:t xml:space="preserve"> </w:t>
            </w:r>
            <w:r w:rsidRPr="00E710BF">
              <w:t>Users to start using the Target Environment</w:t>
            </w:r>
          </w:p>
          <w:p w14:paraId="19150074" w14:textId="77777777" w:rsidR="000C7A21" w:rsidRPr="00F721ED" w:rsidRDefault="000C7A21" w:rsidP="00EC0B78"/>
        </w:tc>
        <w:tc>
          <w:tcPr>
            <w:tcW w:w="0" w:type="dxa"/>
            <w:tcBorders>
              <w:top w:val="single" w:sz="4" w:space="0" w:color="auto"/>
              <w:left w:val="single" w:sz="4" w:space="0" w:color="auto"/>
              <w:bottom w:val="single" w:sz="4" w:space="0" w:color="auto"/>
              <w:right w:val="single" w:sz="4" w:space="0" w:color="auto"/>
            </w:tcBorders>
            <w:tcPrChange w:id="570" w:author="Author">
              <w:tcPr>
                <w:tcW w:w="1695" w:type="dxa"/>
                <w:tcBorders>
                  <w:top w:val="single" w:sz="4" w:space="0" w:color="auto"/>
                  <w:left w:val="single" w:sz="4" w:space="0" w:color="auto"/>
                  <w:bottom w:val="single" w:sz="4" w:space="0" w:color="auto"/>
                  <w:right w:val="single" w:sz="4" w:space="0" w:color="auto"/>
                </w:tcBorders>
              </w:tcPr>
            </w:tcPrChange>
          </w:tcPr>
          <w:p w14:paraId="55BF20A1" w14:textId="1D89C59C" w:rsidR="000C7A21" w:rsidRPr="00741047" w:rsidRDefault="00D7324E" w:rsidP="004167D0">
            <w:r>
              <w:t>Manulife</w:t>
            </w:r>
          </w:p>
        </w:tc>
        <w:tc>
          <w:tcPr>
            <w:tcW w:w="0" w:type="dxa"/>
            <w:tcBorders>
              <w:top w:val="single" w:sz="4" w:space="0" w:color="auto"/>
              <w:left w:val="single" w:sz="4" w:space="0" w:color="auto"/>
              <w:bottom w:val="single" w:sz="4" w:space="0" w:color="auto"/>
              <w:right w:val="single" w:sz="4" w:space="0" w:color="auto"/>
            </w:tcBorders>
            <w:tcPrChange w:id="571" w:author="Author">
              <w:tcPr>
                <w:tcW w:w="2059" w:type="dxa"/>
                <w:tcBorders>
                  <w:top w:val="single" w:sz="4" w:space="0" w:color="auto"/>
                  <w:left w:val="single" w:sz="4" w:space="0" w:color="auto"/>
                  <w:bottom w:val="single" w:sz="4" w:space="0" w:color="auto"/>
                  <w:right w:val="single" w:sz="4" w:space="0" w:color="auto"/>
                </w:tcBorders>
              </w:tcPr>
            </w:tcPrChange>
          </w:tcPr>
          <w:p w14:paraId="228292FB" w14:textId="4BC16B46" w:rsidR="00B41F1C" w:rsidRPr="00E710BF" w:rsidRDefault="00EC0B78" w:rsidP="00B41F1C">
            <w:pPr>
              <w:rPr>
                <w:bCs/>
              </w:rPr>
            </w:pPr>
            <w:r w:rsidRPr="00EC11E5">
              <w:t xml:space="preserve">Post </w:t>
            </w:r>
            <w:r w:rsidR="002A1ACA">
              <w:t>e</w:t>
            </w:r>
            <w:r w:rsidRPr="00EC11E5">
              <w:t>mail received from Microsoft</w:t>
            </w:r>
            <w:r w:rsidR="0017065F" w:rsidRPr="009B2277">
              <w:t xml:space="preserve"> generally</w:t>
            </w:r>
            <w:r w:rsidR="00B41F1C" w:rsidRPr="009B2277">
              <w:t xml:space="preserve"> by Monday </w:t>
            </w:r>
            <w:r w:rsidR="002E7374">
              <w:t>7</w:t>
            </w:r>
            <w:r w:rsidR="00B41F1C" w:rsidRPr="000278EF">
              <w:t>:30 PM IST</w:t>
            </w:r>
            <w:r w:rsidR="0003452C">
              <w:t xml:space="preserve"> (T+21)</w:t>
            </w:r>
          </w:p>
          <w:p w14:paraId="4522F9DB" w14:textId="77777777" w:rsidR="000C7A21" w:rsidRPr="00E710BF" w:rsidRDefault="000C7A21" w:rsidP="004167D0"/>
        </w:tc>
        <w:tc>
          <w:tcPr>
            <w:tcW w:w="0" w:type="dxa"/>
            <w:tcBorders>
              <w:top w:val="single" w:sz="4" w:space="0" w:color="auto"/>
              <w:left w:val="single" w:sz="4" w:space="0" w:color="auto"/>
              <w:bottom w:val="single" w:sz="4" w:space="0" w:color="auto"/>
              <w:right w:val="single" w:sz="4" w:space="0" w:color="auto"/>
            </w:tcBorders>
            <w:tcPrChange w:id="572" w:author="Author">
              <w:tcPr>
                <w:tcW w:w="2744" w:type="dxa"/>
                <w:tcBorders>
                  <w:top w:val="single" w:sz="4" w:space="0" w:color="auto"/>
                  <w:left w:val="single" w:sz="4" w:space="0" w:color="auto"/>
                  <w:bottom w:val="single" w:sz="4" w:space="0" w:color="auto"/>
                  <w:right w:val="single" w:sz="4" w:space="0" w:color="auto"/>
                </w:tcBorders>
              </w:tcPr>
            </w:tcPrChange>
          </w:tcPr>
          <w:p w14:paraId="69D8257E" w14:textId="4845049D" w:rsidR="000C7A21" w:rsidRPr="00E710BF" w:rsidRDefault="0017065F" w:rsidP="004167D0">
            <w:r w:rsidRPr="00EC11E5">
              <w:t xml:space="preserve">Post </w:t>
            </w:r>
            <w:r w:rsidR="002A1ACA">
              <w:t>e</w:t>
            </w:r>
            <w:r w:rsidRPr="00EC11E5">
              <w:t xml:space="preserve">mail received from Microsoft generally </w:t>
            </w:r>
            <w:r w:rsidR="00EC0B78" w:rsidRPr="009B2277">
              <w:t>by Monday </w:t>
            </w:r>
            <w:r w:rsidR="00B41F1C" w:rsidRPr="009B2277">
              <w:t>9:00 AM</w:t>
            </w:r>
            <w:r w:rsidR="00B41F1C" w:rsidRPr="009B2277" w:rsidDel="00757940">
              <w:t xml:space="preserve"> </w:t>
            </w:r>
            <w:r w:rsidR="00B41F1C" w:rsidRPr="009B2277">
              <w:t>EST</w:t>
            </w:r>
            <w:r w:rsidR="0003452C">
              <w:t xml:space="preserve"> (T+21)</w:t>
            </w:r>
          </w:p>
        </w:tc>
      </w:tr>
      <w:tr w:rsidR="00520C8C" w14:paraId="57EFE422" w14:textId="77777777" w:rsidTr="00A92257">
        <w:trPr>
          <w:trHeight w:val="520"/>
          <w:trPrChange w:id="573"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574" w:author="Author">
              <w:tcPr>
                <w:tcW w:w="984" w:type="dxa"/>
                <w:tcBorders>
                  <w:top w:val="single" w:sz="4" w:space="0" w:color="auto"/>
                  <w:left w:val="single" w:sz="4" w:space="0" w:color="auto"/>
                  <w:bottom w:val="single" w:sz="4" w:space="0" w:color="auto"/>
                  <w:right w:val="single" w:sz="4" w:space="0" w:color="auto"/>
                </w:tcBorders>
              </w:tcPr>
            </w:tcPrChange>
          </w:tcPr>
          <w:p w14:paraId="3ACBC1FA" w14:textId="08A1565F" w:rsidR="00520C8C" w:rsidRDefault="0084789B" w:rsidP="004167D0">
            <w:r>
              <w:t>4.</w:t>
            </w:r>
          </w:p>
        </w:tc>
        <w:tc>
          <w:tcPr>
            <w:tcW w:w="0" w:type="dxa"/>
            <w:tcBorders>
              <w:top w:val="single" w:sz="4" w:space="0" w:color="auto"/>
              <w:left w:val="single" w:sz="4" w:space="0" w:color="auto"/>
              <w:bottom w:val="single" w:sz="4" w:space="0" w:color="auto"/>
              <w:right w:val="single" w:sz="4" w:space="0" w:color="auto"/>
            </w:tcBorders>
            <w:tcPrChange w:id="575" w:author="Author">
              <w:tcPr>
                <w:tcW w:w="2585" w:type="dxa"/>
                <w:tcBorders>
                  <w:top w:val="single" w:sz="4" w:space="0" w:color="auto"/>
                  <w:left w:val="single" w:sz="4" w:space="0" w:color="auto"/>
                  <w:bottom w:val="single" w:sz="4" w:space="0" w:color="auto"/>
                  <w:right w:val="single" w:sz="4" w:space="0" w:color="auto"/>
                </w:tcBorders>
              </w:tcPr>
            </w:tcPrChange>
          </w:tcPr>
          <w:p w14:paraId="35DD5E86" w14:textId="0267CE0E" w:rsidR="00520C8C" w:rsidRPr="00E710BF" w:rsidRDefault="00520C8C" w:rsidP="004167D0">
            <w:r>
              <w:t>Validate Email #3 sent to</w:t>
            </w:r>
            <w:r w:rsidRPr="004B2018">
              <w:t xml:space="preserve"> Content Owner that site collections </w:t>
            </w:r>
            <w:r>
              <w:t>Live</w:t>
            </w:r>
            <w:r w:rsidRPr="004B2018">
              <w:t>.</w:t>
            </w:r>
          </w:p>
        </w:tc>
        <w:tc>
          <w:tcPr>
            <w:tcW w:w="0" w:type="dxa"/>
            <w:tcBorders>
              <w:top w:val="single" w:sz="4" w:space="0" w:color="auto"/>
              <w:left w:val="single" w:sz="4" w:space="0" w:color="auto"/>
              <w:bottom w:val="single" w:sz="4" w:space="0" w:color="auto"/>
              <w:right w:val="single" w:sz="4" w:space="0" w:color="auto"/>
            </w:tcBorders>
            <w:tcPrChange w:id="576" w:author="Author">
              <w:tcPr>
                <w:tcW w:w="1695" w:type="dxa"/>
                <w:tcBorders>
                  <w:top w:val="single" w:sz="4" w:space="0" w:color="auto"/>
                  <w:left w:val="single" w:sz="4" w:space="0" w:color="auto"/>
                  <w:bottom w:val="single" w:sz="4" w:space="0" w:color="auto"/>
                  <w:right w:val="single" w:sz="4" w:space="0" w:color="auto"/>
                </w:tcBorders>
              </w:tcPr>
            </w:tcPrChange>
          </w:tcPr>
          <w:p w14:paraId="08801832" w14:textId="3488F710" w:rsidR="00520C8C" w:rsidRDefault="00D7324E" w:rsidP="004167D0">
            <w:r>
              <w:t>Manulife</w:t>
            </w:r>
          </w:p>
        </w:tc>
        <w:tc>
          <w:tcPr>
            <w:tcW w:w="0" w:type="dxa"/>
            <w:tcBorders>
              <w:top w:val="single" w:sz="4" w:space="0" w:color="auto"/>
              <w:left w:val="single" w:sz="4" w:space="0" w:color="auto"/>
              <w:bottom w:val="single" w:sz="4" w:space="0" w:color="auto"/>
              <w:right w:val="single" w:sz="4" w:space="0" w:color="auto"/>
            </w:tcBorders>
            <w:tcPrChange w:id="577" w:author="Author">
              <w:tcPr>
                <w:tcW w:w="2059" w:type="dxa"/>
                <w:tcBorders>
                  <w:top w:val="single" w:sz="4" w:space="0" w:color="auto"/>
                  <w:left w:val="single" w:sz="4" w:space="0" w:color="auto"/>
                  <w:bottom w:val="single" w:sz="4" w:space="0" w:color="auto"/>
                  <w:right w:val="single" w:sz="4" w:space="0" w:color="auto"/>
                </w:tcBorders>
              </w:tcPr>
            </w:tcPrChange>
          </w:tcPr>
          <w:p w14:paraId="32E91CD6" w14:textId="35B19C62" w:rsidR="00520C8C" w:rsidRPr="00E710BF" w:rsidRDefault="00520C8C" w:rsidP="00520C8C">
            <w:pPr>
              <w:rPr>
                <w:bCs/>
              </w:rPr>
            </w:pPr>
            <w:r w:rsidRPr="00EC11E5">
              <w:t xml:space="preserve">Post </w:t>
            </w:r>
            <w:r w:rsidR="002A1ACA">
              <w:t>e</w:t>
            </w:r>
            <w:r w:rsidRPr="00EC11E5">
              <w:t xml:space="preserve">mail received from Microsoft generally by Monday </w:t>
            </w:r>
            <w:r w:rsidR="002E7374">
              <w:t>7</w:t>
            </w:r>
            <w:r w:rsidRPr="00EC11E5">
              <w:t>:30 PM IST</w:t>
            </w:r>
            <w:r w:rsidR="0003452C">
              <w:t xml:space="preserve"> (T+21)</w:t>
            </w:r>
          </w:p>
          <w:p w14:paraId="352CDDA7" w14:textId="77777777" w:rsidR="00520C8C" w:rsidRDefault="00520C8C" w:rsidP="00B41F1C">
            <w:pPr>
              <w:rPr>
                <w:bCs/>
              </w:rPr>
            </w:pPr>
          </w:p>
        </w:tc>
        <w:tc>
          <w:tcPr>
            <w:tcW w:w="0" w:type="dxa"/>
            <w:tcBorders>
              <w:top w:val="single" w:sz="4" w:space="0" w:color="auto"/>
              <w:left w:val="single" w:sz="4" w:space="0" w:color="auto"/>
              <w:bottom w:val="single" w:sz="4" w:space="0" w:color="auto"/>
              <w:right w:val="single" w:sz="4" w:space="0" w:color="auto"/>
            </w:tcBorders>
            <w:tcPrChange w:id="578" w:author="Author">
              <w:tcPr>
                <w:tcW w:w="2744" w:type="dxa"/>
                <w:tcBorders>
                  <w:top w:val="single" w:sz="4" w:space="0" w:color="auto"/>
                  <w:left w:val="single" w:sz="4" w:space="0" w:color="auto"/>
                  <w:bottom w:val="single" w:sz="4" w:space="0" w:color="auto"/>
                  <w:right w:val="single" w:sz="4" w:space="0" w:color="auto"/>
                </w:tcBorders>
              </w:tcPr>
            </w:tcPrChange>
          </w:tcPr>
          <w:p w14:paraId="15401EF2" w14:textId="0F50547C" w:rsidR="00520C8C" w:rsidRDefault="00520C8C" w:rsidP="004167D0">
            <w:pPr>
              <w:rPr>
                <w:bCs/>
              </w:rPr>
            </w:pPr>
            <w:r w:rsidRPr="00EC11E5">
              <w:t xml:space="preserve">Post </w:t>
            </w:r>
            <w:r w:rsidR="002A1ACA">
              <w:t>e</w:t>
            </w:r>
            <w:r w:rsidRPr="00EC11E5">
              <w:t>mail received from Microsoft generally by Monday 9:00 AM</w:t>
            </w:r>
            <w:r w:rsidRPr="009B2277" w:rsidDel="00757940">
              <w:t xml:space="preserve"> </w:t>
            </w:r>
            <w:r w:rsidRPr="009B2277">
              <w:t>EST</w:t>
            </w:r>
            <w:r w:rsidR="0003452C">
              <w:t xml:space="preserve"> (T+21)</w:t>
            </w:r>
          </w:p>
        </w:tc>
      </w:tr>
    </w:tbl>
    <w:p w14:paraId="241E5D39" w14:textId="77777777" w:rsidR="00FC3F3A" w:rsidRDefault="00FC3F3A" w:rsidP="000C7A21">
      <w:pPr>
        <w:rPr>
          <w:b/>
        </w:rPr>
      </w:pPr>
    </w:p>
    <w:p w14:paraId="753F6B86" w14:textId="1A5785F7" w:rsidR="000C7A21" w:rsidRPr="00A92257" w:rsidRDefault="000C7A21" w:rsidP="000C7A21">
      <w:pPr>
        <w:rPr>
          <w:b/>
        </w:rPr>
      </w:pPr>
      <w:r w:rsidRPr="00A92257">
        <w:rPr>
          <w:b/>
        </w:rPr>
        <w:t>Week 5 Go-Live (Microsoft):</w:t>
      </w:r>
    </w:p>
    <w:tbl>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79" w:author="Author">
          <w:tblPr>
            <w:tblStyle w:val="TableGrid"/>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071"/>
        <w:gridCol w:w="2562"/>
        <w:gridCol w:w="1965"/>
        <w:gridCol w:w="2241"/>
        <w:gridCol w:w="2241"/>
        <w:tblGridChange w:id="580">
          <w:tblGrid>
            <w:gridCol w:w="773"/>
            <w:gridCol w:w="4583"/>
            <w:gridCol w:w="1420"/>
            <w:gridCol w:w="1652"/>
            <w:gridCol w:w="1652"/>
          </w:tblGrid>
        </w:tblGridChange>
      </w:tblGrid>
      <w:tr w:rsidR="000C7A21" w:rsidRPr="009C7288" w14:paraId="70703ED3"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581" w:author="Author">
              <w:tcPr>
                <w:tcW w:w="773" w:type="dxa"/>
              </w:tcPr>
            </w:tcPrChange>
          </w:tcPr>
          <w:p w14:paraId="1D0CDB62"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S. No.</w:t>
            </w:r>
          </w:p>
        </w:tc>
        <w:tc>
          <w:tcPr>
            <w:tcW w:w="0" w:type="dxa"/>
            <w:tcPrChange w:id="582" w:author="Author">
              <w:tcPr>
                <w:tcW w:w="4583" w:type="dxa"/>
              </w:tcPr>
            </w:tcPrChange>
          </w:tcPr>
          <w:p w14:paraId="11490111"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Activity</w:t>
            </w:r>
          </w:p>
        </w:tc>
        <w:tc>
          <w:tcPr>
            <w:tcW w:w="0" w:type="dxa"/>
            <w:tcPrChange w:id="583" w:author="Author">
              <w:tcPr>
                <w:tcW w:w="1420" w:type="dxa"/>
              </w:tcPr>
            </w:tcPrChange>
          </w:tcPr>
          <w:p w14:paraId="38BAA113"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Owner</w:t>
            </w:r>
          </w:p>
        </w:tc>
        <w:tc>
          <w:tcPr>
            <w:tcW w:w="0" w:type="dxa"/>
            <w:tcPrChange w:id="584" w:author="Author">
              <w:tcPr>
                <w:tcW w:w="1652" w:type="dxa"/>
              </w:tcPr>
            </w:tcPrChange>
          </w:tcPr>
          <w:p w14:paraId="6AC21CB5" w14:textId="77777777"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(IST)</w:t>
            </w:r>
          </w:p>
        </w:tc>
        <w:tc>
          <w:tcPr>
            <w:tcW w:w="0" w:type="dxa"/>
            <w:tcPrChange w:id="585" w:author="Author">
              <w:tcPr>
                <w:tcW w:w="1652" w:type="dxa"/>
              </w:tcPr>
            </w:tcPrChange>
          </w:tcPr>
          <w:p w14:paraId="33D43E8C" w14:textId="42D14266" w:rsidR="000C7A21" w:rsidRPr="00A92257" w:rsidRDefault="000C7A21" w:rsidP="004167D0">
            <w:pPr>
              <w:cnfStyle w:val="100000000000" w:firstRow="1" w:lastRow="0" w:firstColumn="0" w:lastColumn="0" w:oddVBand="0" w:evenVBand="0" w:oddHBand="0" w:evenHBand="0" w:firstRowFirstColumn="0" w:firstRowLastColumn="0" w:lastRowFirstColumn="0" w:lastRowLastColumn="0"/>
              <w:rPr>
                <w:b/>
              </w:rPr>
            </w:pPr>
            <w:r w:rsidRPr="00A92257">
              <w:rPr>
                <w:b/>
              </w:rPr>
              <w:t>TimeLine (</w:t>
            </w:r>
            <w:r w:rsidR="007103D4" w:rsidRPr="00A92257">
              <w:rPr>
                <w:b/>
              </w:rPr>
              <w:t>EST</w:t>
            </w:r>
            <w:r w:rsidRPr="00A92257">
              <w:rPr>
                <w:b/>
              </w:rPr>
              <w:t>)</w:t>
            </w:r>
          </w:p>
        </w:tc>
      </w:tr>
      <w:tr w:rsidR="00AB521B" w14:paraId="08F0486D" w14:textId="77777777" w:rsidTr="00A92257">
        <w:trPr>
          <w:trHeight w:val="520"/>
          <w:trPrChange w:id="586"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587" w:author="Author">
              <w:tcPr>
                <w:tcW w:w="773" w:type="dxa"/>
                <w:tcBorders>
                  <w:top w:val="single" w:sz="4" w:space="0" w:color="auto"/>
                  <w:left w:val="single" w:sz="4" w:space="0" w:color="auto"/>
                  <w:bottom w:val="single" w:sz="4" w:space="0" w:color="auto"/>
                  <w:right w:val="single" w:sz="4" w:space="0" w:color="auto"/>
                </w:tcBorders>
              </w:tcPr>
            </w:tcPrChange>
          </w:tcPr>
          <w:p w14:paraId="4F4ADEF0" w14:textId="53776877" w:rsidR="00AB521B" w:rsidRPr="00BA19DA" w:rsidRDefault="00AB521B" w:rsidP="00AB521B">
            <w:r>
              <w:t>1</w:t>
            </w:r>
            <w:r w:rsidRPr="00BA19DA">
              <w:t>.</w:t>
            </w:r>
          </w:p>
        </w:tc>
        <w:tc>
          <w:tcPr>
            <w:tcW w:w="0" w:type="dxa"/>
            <w:tcBorders>
              <w:top w:val="single" w:sz="4" w:space="0" w:color="auto"/>
              <w:left w:val="single" w:sz="4" w:space="0" w:color="auto"/>
              <w:bottom w:val="single" w:sz="4" w:space="0" w:color="auto"/>
              <w:right w:val="single" w:sz="4" w:space="0" w:color="auto"/>
            </w:tcBorders>
            <w:tcPrChange w:id="588" w:author="Author">
              <w:tcPr>
                <w:tcW w:w="4583" w:type="dxa"/>
                <w:tcBorders>
                  <w:top w:val="single" w:sz="4" w:space="0" w:color="auto"/>
                  <w:left w:val="single" w:sz="4" w:space="0" w:color="auto"/>
                  <w:bottom w:val="single" w:sz="4" w:space="0" w:color="auto"/>
                  <w:right w:val="single" w:sz="4" w:space="0" w:color="auto"/>
                </w:tcBorders>
              </w:tcPr>
            </w:tcPrChange>
          </w:tcPr>
          <w:p w14:paraId="06577874" w14:textId="13671BDE" w:rsidR="00AB521B" w:rsidRPr="00BA19DA" w:rsidRDefault="00AB521B" w:rsidP="005F4E58">
            <w:r w:rsidRPr="00BA19DA">
              <w:t>Complete Incremental Migration and hand over target sites</w:t>
            </w:r>
            <w:r w:rsidR="005F4E58">
              <w:t>.</w:t>
            </w:r>
          </w:p>
        </w:tc>
        <w:tc>
          <w:tcPr>
            <w:tcW w:w="0" w:type="dxa"/>
            <w:tcBorders>
              <w:top w:val="single" w:sz="4" w:space="0" w:color="auto"/>
              <w:left w:val="single" w:sz="4" w:space="0" w:color="auto"/>
              <w:bottom w:val="single" w:sz="4" w:space="0" w:color="auto"/>
              <w:right w:val="single" w:sz="4" w:space="0" w:color="auto"/>
            </w:tcBorders>
            <w:tcPrChange w:id="589" w:author="Author">
              <w:tcPr>
                <w:tcW w:w="1420" w:type="dxa"/>
                <w:tcBorders>
                  <w:top w:val="single" w:sz="4" w:space="0" w:color="auto"/>
                  <w:left w:val="single" w:sz="4" w:space="0" w:color="auto"/>
                  <w:bottom w:val="single" w:sz="4" w:space="0" w:color="auto"/>
                  <w:right w:val="single" w:sz="4" w:space="0" w:color="auto"/>
                </w:tcBorders>
              </w:tcPr>
            </w:tcPrChange>
          </w:tcPr>
          <w:p w14:paraId="64B4B6C1" w14:textId="0A6C25C0" w:rsidR="00AB521B" w:rsidRPr="00BA19DA" w:rsidRDefault="00AB521B" w:rsidP="00AB521B">
            <w:r w:rsidRPr="00BA19DA">
              <w:t>Microsoft</w:t>
            </w:r>
          </w:p>
        </w:tc>
        <w:tc>
          <w:tcPr>
            <w:tcW w:w="0" w:type="dxa"/>
            <w:tcBorders>
              <w:top w:val="single" w:sz="4" w:space="0" w:color="auto"/>
              <w:left w:val="single" w:sz="4" w:space="0" w:color="auto"/>
              <w:bottom w:val="single" w:sz="4" w:space="0" w:color="auto"/>
              <w:right w:val="single" w:sz="4" w:space="0" w:color="auto"/>
            </w:tcBorders>
            <w:tcPrChange w:id="590" w:author="Author">
              <w:tcPr>
                <w:tcW w:w="1652" w:type="dxa"/>
                <w:tcBorders>
                  <w:top w:val="single" w:sz="4" w:space="0" w:color="auto"/>
                  <w:left w:val="single" w:sz="4" w:space="0" w:color="auto"/>
                  <w:bottom w:val="single" w:sz="4" w:space="0" w:color="auto"/>
                  <w:right w:val="single" w:sz="4" w:space="0" w:color="auto"/>
                </w:tcBorders>
              </w:tcPr>
            </w:tcPrChange>
          </w:tcPr>
          <w:p w14:paraId="03D4084C" w14:textId="4524957F" w:rsidR="00AB521B" w:rsidRPr="00BA19DA" w:rsidRDefault="00AB521B" w:rsidP="00AB521B">
            <w:r w:rsidRPr="00EC11E5">
              <w:t xml:space="preserve">Complete by Monday </w:t>
            </w:r>
            <w:r>
              <w:t>7</w:t>
            </w:r>
            <w:r w:rsidRPr="00EC11E5">
              <w:t>:30 PM IST</w:t>
            </w:r>
            <w:r w:rsidR="005F4E58">
              <w:t xml:space="preserve"> (T+21)</w:t>
            </w:r>
          </w:p>
        </w:tc>
        <w:tc>
          <w:tcPr>
            <w:tcW w:w="0" w:type="dxa"/>
            <w:tcBorders>
              <w:top w:val="single" w:sz="4" w:space="0" w:color="auto"/>
              <w:left w:val="single" w:sz="4" w:space="0" w:color="auto"/>
              <w:bottom w:val="single" w:sz="4" w:space="0" w:color="auto"/>
              <w:right w:val="single" w:sz="4" w:space="0" w:color="auto"/>
            </w:tcBorders>
            <w:tcPrChange w:id="591" w:author="Author">
              <w:tcPr>
                <w:tcW w:w="1652" w:type="dxa"/>
                <w:tcBorders>
                  <w:top w:val="single" w:sz="4" w:space="0" w:color="auto"/>
                  <w:left w:val="single" w:sz="4" w:space="0" w:color="auto"/>
                  <w:bottom w:val="single" w:sz="4" w:space="0" w:color="auto"/>
                  <w:right w:val="single" w:sz="4" w:space="0" w:color="auto"/>
                </w:tcBorders>
              </w:tcPr>
            </w:tcPrChange>
          </w:tcPr>
          <w:p w14:paraId="784EFA96" w14:textId="62ADC9EC" w:rsidR="00AB521B" w:rsidRPr="00E710BF" w:rsidRDefault="00AB521B" w:rsidP="00AB521B">
            <w:r w:rsidRPr="00EC11E5">
              <w:t xml:space="preserve">Complete by Monday 9:00 </w:t>
            </w:r>
            <w:r w:rsidRPr="009B2277">
              <w:t>AM EST</w:t>
            </w:r>
            <w:r w:rsidR="005F4E58">
              <w:t xml:space="preserve"> (T+21)</w:t>
            </w:r>
          </w:p>
        </w:tc>
      </w:tr>
      <w:tr w:rsidR="00AB521B" w14:paraId="12F684A0" w14:textId="77777777" w:rsidTr="00A92257">
        <w:trPr>
          <w:trHeight w:val="520"/>
          <w:trPrChange w:id="592"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593" w:author="Author">
              <w:tcPr>
                <w:tcW w:w="773" w:type="dxa"/>
                <w:tcBorders>
                  <w:top w:val="single" w:sz="4" w:space="0" w:color="auto"/>
                  <w:left w:val="single" w:sz="4" w:space="0" w:color="auto"/>
                  <w:bottom w:val="single" w:sz="4" w:space="0" w:color="auto"/>
                  <w:right w:val="single" w:sz="4" w:space="0" w:color="auto"/>
                </w:tcBorders>
              </w:tcPr>
            </w:tcPrChange>
          </w:tcPr>
          <w:p w14:paraId="23001A7A" w14:textId="4DDE081A" w:rsidR="00AB521B" w:rsidRPr="00BA19DA" w:rsidRDefault="00FE184B" w:rsidP="00AB521B">
            <w:r>
              <w:t>2</w:t>
            </w:r>
            <w:r w:rsidR="00AB521B" w:rsidRPr="00BA19DA">
              <w:t>.</w:t>
            </w:r>
          </w:p>
        </w:tc>
        <w:tc>
          <w:tcPr>
            <w:tcW w:w="0" w:type="dxa"/>
            <w:tcBorders>
              <w:top w:val="single" w:sz="4" w:space="0" w:color="auto"/>
              <w:left w:val="single" w:sz="4" w:space="0" w:color="auto"/>
              <w:bottom w:val="single" w:sz="4" w:space="0" w:color="auto"/>
              <w:right w:val="single" w:sz="4" w:space="0" w:color="auto"/>
            </w:tcBorders>
            <w:tcPrChange w:id="594" w:author="Author">
              <w:tcPr>
                <w:tcW w:w="4583" w:type="dxa"/>
                <w:tcBorders>
                  <w:top w:val="single" w:sz="4" w:space="0" w:color="auto"/>
                  <w:left w:val="single" w:sz="4" w:space="0" w:color="auto"/>
                  <w:bottom w:val="single" w:sz="4" w:space="0" w:color="auto"/>
                  <w:right w:val="single" w:sz="4" w:space="0" w:color="auto"/>
                </w:tcBorders>
              </w:tcPr>
            </w:tcPrChange>
          </w:tcPr>
          <w:p w14:paraId="56047596" w14:textId="31A4CAC9" w:rsidR="00AB521B" w:rsidRPr="00BA19DA" w:rsidRDefault="00AB521B" w:rsidP="00AB521B">
            <w:r w:rsidRPr="00EC11E5">
              <w:t>Initiate Email #3 from Migration Management App for Go Live to Content Owners</w:t>
            </w:r>
          </w:p>
        </w:tc>
        <w:tc>
          <w:tcPr>
            <w:tcW w:w="0" w:type="dxa"/>
            <w:tcBorders>
              <w:top w:val="single" w:sz="4" w:space="0" w:color="auto"/>
              <w:left w:val="single" w:sz="4" w:space="0" w:color="auto"/>
              <w:bottom w:val="single" w:sz="4" w:space="0" w:color="auto"/>
              <w:right w:val="single" w:sz="4" w:space="0" w:color="auto"/>
            </w:tcBorders>
            <w:tcPrChange w:id="595" w:author="Author">
              <w:tcPr>
                <w:tcW w:w="1420" w:type="dxa"/>
                <w:tcBorders>
                  <w:top w:val="single" w:sz="4" w:space="0" w:color="auto"/>
                  <w:left w:val="single" w:sz="4" w:space="0" w:color="auto"/>
                  <w:bottom w:val="single" w:sz="4" w:space="0" w:color="auto"/>
                  <w:right w:val="single" w:sz="4" w:space="0" w:color="auto"/>
                </w:tcBorders>
              </w:tcPr>
            </w:tcPrChange>
          </w:tcPr>
          <w:p w14:paraId="041FEF56" w14:textId="1A044608" w:rsidR="00AB521B" w:rsidRPr="00BA19DA" w:rsidRDefault="00AB521B" w:rsidP="00AB521B">
            <w:r w:rsidRPr="00BA19DA">
              <w:t>Microsoft</w:t>
            </w:r>
          </w:p>
        </w:tc>
        <w:tc>
          <w:tcPr>
            <w:tcW w:w="0" w:type="dxa"/>
            <w:tcBorders>
              <w:top w:val="single" w:sz="4" w:space="0" w:color="auto"/>
              <w:left w:val="single" w:sz="4" w:space="0" w:color="auto"/>
              <w:bottom w:val="single" w:sz="4" w:space="0" w:color="auto"/>
              <w:right w:val="single" w:sz="4" w:space="0" w:color="auto"/>
            </w:tcBorders>
            <w:tcPrChange w:id="596" w:author="Author">
              <w:tcPr>
                <w:tcW w:w="1652" w:type="dxa"/>
                <w:tcBorders>
                  <w:top w:val="single" w:sz="4" w:space="0" w:color="auto"/>
                  <w:left w:val="single" w:sz="4" w:space="0" w:color="auto"/>
                  <w:bottom w:val="single" w:sz="4" w:space="0" w:color="auto"/>
                  <w:right w:val="single" w:sz="4" w:space="0" w:color="auto"/>
                </w:tcBorders>
              </w:tcPr>
            </w:tcPrChange>
          </w:tcPr>
          <w:p w14:paraId="582D62AC" w14:textId="2C34B0D6" w:rsidR="00AB521B" w:rsidRPr="00BA19DA" w:rsidRDefault="00AB521B" w:rsidP="00AB521B">
            <w:r w:rsidRPr="00BA19DA">
              <w:t xml:space="preserve">Complete by Monday </w:t>
            </w:r>
            <w:r>
              <w:t>7</w:t>
            </w:r>
            <w:r w:rsidRPr="00BA19DA">
              <w:t>:30 PM IST</w:t>
            </w:r>
            <w:r w:rsidR="00EE180A">
              <w:t xml:space="preserve"> (T+21)</w:t>
            </w:r>
          </w:p>
        </w:tc>
        <w:tc>
          <w:tcPr>
            <w:tcW w:w="0" w:type="dxa"/>
            <w:tcBorders>
              <w:top w:val="single" w:sz="4" w:space="0" w:color="auto"/>
              <w:left w:val="single" w:sz="4" w:space="0" w:color="auto"/>
              <w:bottom w:val="single" w:sz="4" w:space="0" w:color="auto"/>
              <w:right w:val="single" w:sz="4" w:space="0" w:color="auto"/>
            </w:tcBorders>
            <w:tcPrChange w:id="597" w:author="Author">
              <w:tcPr>
                <w:tcW w:w="1652" w:type="dxa"/>
                <w:tcBorders>
                  <w:top w:val="single" w:sz="4" w:space="0" w:color="auto"/>
                  <w:left w:val="single" w:sz="4" w:space="0" w:color="auto"/>
                  <w:bottom w:val="single" w:sz="4" w:space="0" w:color="auto"/>
                  <w:right w:val="single" w:sz="4" w:space="0" w:color="auto"/>
                </w:tcBorders>
              </w:tcPr>
            </w:tcPrChange>
          </w:tcPr>
          <w:p w14:paraId="602F55AC" w14:textId="32D9412E" w:rsidR="00AB521B" w:rsidRPr="00E710BF" w:rsidRDefault="00AB521B" w:rsidP="00AB521B">
            <w:r w:rsidRPr="00BA19DA">
              <w:t>Complete by Monday 9:00 AM EST</w:t>
            </w:r>
            <w:r w:rsidR="00EE180A">
              <w:t xml:space="preserve"> (T+21) </w:t>
            </w:r>
          </w:p>
        </w:tc>
      </w:tr>
      <w:tr w:rsidR="00AB521B" w14:paraId="10228312" w14:textId="77777777" w:rsidTr="00A92257">
        <w:trPr>
          <w:trHeight w:val="520"/>
          <w:trPrChange w:id="598" w:author="Author">
            <w:trPr>
              <w:trHeight w:val="520"/>
            </w:trPr>
          </w:trPrChange>
        </w:trPr>
        <w:tc>
          <w:tcPr>
            <w:tcW w:w="0" w:type="dxa"/>
            <w:tcBorders>
              <w:top w:val="single" w:sz="4" w:space="0" w:color="auto"/>
              <w:left w:val="single" w:sz="4" w:space="0" w:color="auto"/>
              <w:bottom w:val="single" w:sz="4" w:space="0" w:color="auto"/>
              <w:right w:val="single" w:sz="4" w:space="0" w:color="auto"/>
            </w:tcBorders>
            <w:tcPrChange w:id="599" w:author="Author">
              <w:tcPr>
                <w:tcW w:w="773" w:type="dxa"/>
                <w:tcBorders>
                  <w:top w:val="single" w:sz="4" w:space="0" w:color="auto"/>
                  <w:left w:val="single" w:sz="4" w:space="0" w:color="auto"/>
                  <w:bottom w:val="single" w:sz="4" w:space="0" w:color="auto"/>
                  <w:right w:val="single" w:sz="4" w:space="0" w:color="auto"/>
                </w:tcBorders>
              </w:tcPr>
            </w:tcPrChange>
          </w:tcPr>
          <w:p w14:paraId="48D335F4" w14:textId="31C2A425" w:rsidR="00AB521B" w:rsidRDefault="00AB521B" w:rsidP="00AB521B">
            <w:r>
              <w:t>3.</w:t>
            </w:r>
          </w:p>
        </w:tc>
        <w:tc>
          <w:tcPr>
            <w:tcW w:w="0" w:type="dxa"/>
            <w:tcBorders>
              <w:top w:val="single" w:sz="4" w:space="0" w:color="auto"/>
              <w:left w:val="single" w:sz="4" w:space="0" w:color="auto"/>
              <w:bottom w:val="single" w:sz="4" w:space="0" w:color="auto"/>
              <w:right w:val="single" w:sz="4" w:space="0" w:color="auto"/>
            </w:tcBorders>
            <w:tcPrChange w:id="600" w:author="Author">
              <w:tcPr>
                <w:tcW w:w="4583" w:type="dxa"/>
                <w:tcBorders>
                  <w:top w:val="single" w:sz="4" w:space="0" w:color="auto"/>
                  <w:left w:val="single" w:sz="4" w:space="0" w:color="auto"/>
                  <w:bottom w:val="single" w:sz="4" w:space="0" w:color="auto"/>
                  <w:right w:val="single" w:sz="4" w:space="0" w:color="auto"/>
                </w:tcBorders>
              </w:tcPr>
            </w:tcPrChange>
          </w:tcPr>
          <w:p w14:paraId="69C9C062" w14:textId="398E22E1" w:rsidR="00AB521B" w:rsidRPr="00F721ED" w:rsidRDefault="00AB521B" w:rsidP="00AB521B">
            <w:r>
              <w:t>Apply banner #2 on the Go Live Site collections</w:t>
            </w:r>
            <w:r w:rsidR="00EE180A">
              <w:t xml:space="preserve"> </w:t>
            </w:r>
          </w:p>
        </w:tc>
        <w:tc>
          <w:tcPr>
            <w:tcW w:w="0" w:type="dxa"/>
            <w:tcBorders>
              <w:top w:val="single" w:sz="4" w:space="0" w:color="auto"/>
              <w:left w:val="single" w:sz="4" w:space="0" w:color="auto"/>
              <w:bottom w:val="single" w:sz="4" w:space="0" w:color="auto"/>
              <w:right w:val="single" w:sz="4" w:space="0" w:color="auto"/>
            </w:tcBorders>
            <w:tcPrChange w:id="601" w:author="Author">
              <w:tcPr>
                <w:tcW w:w="1420" w:type="dxa"/>
                <w:tcBorders>
                  <w:top w:val="single" w:sz="4" w:space="0" w:color="auto"/>
                  <w:left w:val="single" w:sz="4" w:space="0" w:color="auto"/>
                  <w:bottom w:val="single" w:sz="4" w:space="0" w:color="auto"/>
                  <w:right w:val="single" w:sz="4" w:space="0" w:color="auto"/>
                </w:tcBorders>
              </w:tcPr>
            </w:tcPrChange>
          </w:tcPr>
          <w:p w14:paraId="7BE65B45" w14:textId="77777777" w:rsidR="00AB521B" w:rsidRPr="00E710BF" w:rsidRDefault="00AB521B" w:rsidP="00AB521B">
            <w:r w:rsidRPr="00E710BF">
              <w:t>Microsoft</w:t>
            </w:r>
          </w:p>
        </w:tc>
        <w:tc>
          <w:tcPr>
            <w:tcW w:w="0" w:type="dxa"/>
            <w:tcBorders>
              <w:top w:val="single" w:sz="4" w:space="0" w:color="auto"/>
              <w:left w:val="single" w:sz="4" w:space="0" w:color="auto"/>
              <w:bottom w:val="single" w:sz="4" w:space="0" w:color="auto"/>
              <w:right w:val="single" w:sz="4" w:space="0" w:color="auto"/>
            </w:tcBorders>
            <w:tcPrChange w:id="602" w:author="Author">
              <w:tcPr>
                <w:tcW w:w="1652" w:type="dxa"/>
                <w:tcBorders>
                  <w:top w:val="single" w:sz="4" w:space="0" w:color="auto"/>
                  <w:left w:val="single" w:sz="4" w:space="0" w:color="auto"/>
                  <w:bottom w:val="single" w:sz="4" w:space="0" w:color="auto"/>
                  <w:right w:val="single" w:sz="4" w:space="0" w:color="auto"/>
                </w:tcBorders>
              </w:tcPr>
            </w:tcPrChange>
          </w:tcPr>
          <w:p w14:paraId="4F4866F1" w14:textId="5FFE2D8B" w:rsidR="00AB521B" w:rsidRPr="00E710BF" w:rsidRDefault="00AB521B" w:rsidP="00AB521B">
            <w:r w:rsidRPr="00EC11E5">
              <w:t xml:space="preserve">Complete by Monday </w:t>
            </w:r>
            <w:r w:rsidR="00F53D5E">
              <w:t>6</w:t>
            </w:r>
            <w:r w:rsidRPr="00EC11E5">
              <w:t>:00</w:t>
            </w:r>
            <w:r w:rsidRPr="009B2277">
              <w:t xml:space="preserve"> PM IST</w:t>
            </w:r>
            <w:r w:rsidR="00EE180A">
              <w:t xml:space="preserve"> (T+21)</w:t>
            </w:r>
          </w:p>
        </w:tc>
        <w:tc>
          <w:tcPr>
            <w:tcW w:w="0" w:type="dxa"/>
            <w:tcBorders>
              <w:top w:val="single" w:sz="4" w:space="0" w:color="auto"/>
              <w:left w:val="single" w:sz="4" w:space="0" w:color="auto"/>
              <w:bottom w:val="single" w:sz="4" w:space="0" w:color="auto"/>
              <w:right w:val="single" w:sz="4" w:space="0" w:color="auto"/>
            </w:tcBorders>
            <w:tcPrChange w:id="603" w:author="Author">
              <w:tcPr>
                <w:tcW w:w="1652" w:type="dxa"/>
                <w:tcBorders>
                  <w:top w:val="single" w:sz="4" w:space="0" w:color="auto"/>
                  <w:left w:val="single" w:sz="4" w:space="0" w:color="auto"/>
                  <w:bottom w:val="single" w:sz="4" w:space="0" w:color="auto"/>
                  <w:right w:val="single" w:sz="4" w:space="0" w:color="auto"/>
                </w:tcBorders>
              </w:tcPr>
            </w:tcPrChange>
          </w:tcPr>
          <w:p w14:paraId="27A21593" w14:textId="03DE1CE2" w:rsidR="00AB521B" w:rsidRPr="00E710BF" w:rsidRDefault="00AB521B" w:rsidP="00AB521B">
            <w:r w:rsidRPr="00EC11E5">
              <w:t xml:space="preserve">Complete by Monday </w:t>
            </w:r>
            <w:r w:rsidRPr="009B2277">
              <w:t xml:space="preserve">7:30 AM </w:t>
            </w:r>
            <w:r w:rsidRPr="000278EF">
              <w:t>EST</w:t>
            </w:r>
            <w:r w:rsidR="00EE180A">
              <w:t xml:space="preserve"> (T+21)</w:t>
            </w:r>
          </w:p>
        </w:tc>
      </w:tr>
    </w:tbl>
    <w:p w14:paraId="3060C9CD" w14:textId="399A0145" w:rsidR="000C7A21" w:rsidRDefault="005F3F92" w:rsidP="00821F61">
      <w:pPr>
        <w:pStyle w:val="Heading2Numbered"/>
      </w:pPr>
      <w:bookmarkStart w:id="604" w:name="_Toc503954850"/>
      <w:bookmarkStart w:id="605" w:name="_Toc503954907"/>
      <w:bookmarkStart w:id="606" w:name="_Toc503957269"/>
      <w:r>
        <w:t>Maintenance</w:t>
      </w:r>
      <w:bookmarkEnd w:id="604"/>
      <w:bookmarkEnd w:id="605"/>
      <w:bookmarkEnd w:id="606"/>
      <w:r>
        <w:t xml:space="preserve"> </w:t>
      </w:r>
    </w:p>
    <w:p w14:paraId="6409AB67" w14:textId="06E0555C" w:rsidR="00145ED0" w:rsidRPr="009969D4" w:rsidRDefault="001D4E5C" w:rsidP="009969D4">
      <w:r>
        <w:t>Maintenance weeks</w:t>
      </w:r>
      <w:r w:rsidR="00145ED0" w:rsidRPr="009969D4">
        <w:t xml:space="preserve"> allows the </w:t>
      </w:r>
      <w:r>
        <w:t>Microsoft Migration</w:t>
      </w:r>
      <w:r w:rsidR="00145ED0" w:rsidRPr="009969D4">
        <w:t xml:space="preserve"> team to perform several necessary activities, as required at that time. Such as:</w:t>
      </w:r>
    </w:p>
    <w:p w14:paraId="62016EB3" w14:textId="0E9836E4" w:rsidR="00145ED0" w:rsidRPr="009969D4" w:rsidRDefault="00145ED0" w:rsidP="00CE6249">
      <w:pPr>
        <w:numPr>
          <w:ilvl w:val="1"/>
          <w:numId w:val="25"/>
        </w:numPr>
      </w:pPr>
      <w:r w:rsidRPr="009969D4">
        <w:t xml:space="preserve">Updates and patch deployments </w:t>
      </w:r>
      <w:r w:rsidR="009969D4">
        <w:t>for the machines and tools.</w:t>
      </w:r>
    </w:p>
    <w:p w14:paraId="6C00B286" w14:textId="659EAE4E" w:rsidR="00145ED0" w:rsidRDefault="009969D4" w:rsidP="00CE6249">
      <w:pPr>
        <w:numPr>
          <w:ilvl w:val="1"/>
          <w:numId w:val="25"/>
        </w:numPr>
        <w:rPr>
          <w:ins w:id="607" w:author="Author"/>
        </w:rPr>
      </w:pPr>
      <w:r>
        <w:t>Clean up old content, logs, databases from Migration environment.</w:t>
      </w:r>
    </w:p>
    <w:p w14:paraId="1391DE60" w14:textId="7ADF783F" w:rsidR="00DA54B8" w:rsidRPr="009969D4" w:rsidRDefault="00DA54B8" w:rsidP="00CE6249">
      <w:pPr>
        <w:numPr>
          <w:ilvl w:val="1"/>
          <w:numId w:val="25"/>
        </w:numPr>
      </w:pPr>
      <w:ins w:id="608" w:author="Author">
        <w:r>
          <w:t>Update User mapping file if Manulife provides a new one.</w:t>
        </w:r>
      </w:ins>
    </w:p>
    <w:p w14:paraId="1E60B429" w14:textId="53366513" w:rsidR="009969D4" w:rsidRDefault="009D6D97" w:rsidP="009969D4">
      <w:r>
        <w:t>In t</w:t>
      </w:r>
      <w:r w:rsidR="009969D4">
        <w:t>his week</w:t>
      </w:r>
      <w:r w:rsidR="00775DBC">
        <w:t>,</w:t>
      </w:r>
      <w:r>
        <w:t xml:space="preserve"> NO</w:t>
      </w:r>
      <w:r w:rsidR="009969D4">
        <w:t xml:space="preserve"> content Migration</w:t>
      </w:r>
      <w:r>
        <w:t xml:space="preserve"> </w:t>
      </w:r>
      <w:r w:rsidR="0089276B">
        <w:t xml:space="preserve">will be </w:t>
      </w:r>
      <w:r>
        <w:t>carried out.</w:t>
      </w:r>
      <w:r w:rsidR="009969D4">
        <w:t xml:space="preserve"> Other activities </w:t>
      </w:r>
      <w:r>
        <w:t>for previously running wave and upcoming wave will be carried out</w:t>
      </w:r>
      <w:r w:rsidR="008608FA">
        <w:t>. (</w:t>
      </w:r>
      <w:del w:id="609" w:author="Author">
        <w:r w:rsidR="008608FA" w:rsidDel="00F5646F">
          <w:delText>Plan</w:delText>
        </w:r>
      </w:del>
      <w:ins w:id="610" w:author="Author">
        <w:r w:rsidR="00F5646F">
          <w:t>Pre-Prep1, Pre-Prep2</w:t>
        </w:r>
      </w:ins>
      <w:r w:rsidR="008608FA">
        <w:t xml:space="preserve">, Preparation, UAT, SOR </w:t>
      </w:r>
      <w:r w:rsidR="009969D4">
        <w:t>and Go Live)</w:t>
      </w:r>
    </w:p>
    <w:p w14:paraId="0AB2C799" w14:textId="0B14F46F" w:rsidR="00DB54FE" w:rsidRDefault="00DB54FE" w:rsidP="00DB54FE">
      <w:pPr>
        <w:pStyle w:val="Heading2Numbered"/>
      </w:pPr>
      <w:bookmarkStart w:id="611" w:name="_Toc503954851"/>
      <w:bookmarkStart w:id="612" w:name="_Toc503954908"/>
      <w:bookmarkStart w:id="613" w:name="_Toc503957270"/>
      <w:r>
        <w:t>Large Site Collection Migration (More than 350 GB)</w:t>
      </w:r>
      <w:bookmarkEnd w:id="611"/>
      <w:bookmarkEnd w:id="612"/>
      <w:bookmarkEnd w:id="613"/>
    </w:p>
    <w:p w14:paraId="656A39A7" w14:textId="6BDD4FD5" w:rsidR="00DB54FE" w:rsidRDefault="00DB54FE" w:rsidP="00DB54FE">
      <w:r>
        <w:t xml:space="preserve">During enable phase it was found that it’s not possible to make site collections read-only in partially like at sub-site level. Due to that splitting large site collection in smaller chunks is not possible.  </w:t>
      </w:r>
    </w:p>
    <w:p w14:paraId="74E0BE59" w14:textId="574938B0" w:rsidR="00DB54FE" w:rsidRDefault="00DB54FE" w:rsidP="00DB54FE">
      <w:r>
        <w:t>Large site collections that are not going out of band (let’s call this “</w:t>
      </w:r>
      <w:r>
        <w:rPr>
          <w:b/>
          <w:bCs/>
        </w:rPr>
        <w:t>Large Band</w:t>
      </w:r>
      <w:r>
        <w:t>”) is stretched during the content migration weeks based on the amount of content exceeding ~350 GB.  Each additional ~350 GB will result in an additional week added on to the migration wave.  In this way, Large band waves will be</w:t>
      </w:r>
    </w:p>
    <w:p w14:paraId="530413C1" w14:textId="0717DCF0" w:rsidR="00013EDA" w:rsidRPr="00013EDA" w:rsidRDefault="00DB54FE" w:rsidP="002B4054">
      <w:pPr>
        <w:numPr>
          <w:ilvl w:val="0"/>
          <w:numId w:val="43"/>
        </w:numPr>
        <w:spacing w:after="0" w:line="240" w:lineRule="auto"/>
        <w:rPr>
          <w:rFonts w:eastAsia="Times New Roman"/>
          <w:b/>
          <w:bCs/>
        </w:rPr>
      </w:pPr>
      <w:r w:rsidRPr="00013EDA">
        <w:rPr>
          <w:rFonts w:eastAsia="Times New Roman"/>
          <w:b/>
          <w:bCs/>
        </w:rPr>
        <w:t>7-week Large Band Wave</w:t>
      </w:r>
      <w:r w:rsidR="00013EDA" w:rsidRPr="00013EDA">
        <w:rPr>
          <w:rFonts w:eastAsia="Times New Roman"/>
          <w:b/>
          <w:bCs/>
        </w:rPr>
        <w:t xml:space="preserve">: </w:t>
      </w:r>
      <w:r w:rsidR="00013EDA" w:rsidRPr="00A92257">
        <w:rPr>
          <w:rFonts w:eastAsia="Times New Roman"/>
          <w:rPrChange w:id="614" w:author="Author">
            <w:rPr>
              <w:rFonts w:eastAsia="Times New Roman"/>
              <w:bCs/>
            </w:rPr>
          </w:rPrChange>
        </w:rPr>
        <w:t>Following are some instances found for such site collections.</w:t>
      </w:r>
    </w:p>
    <w:p w14:paraId="3F43C5CF" w14:textId="77777777" w:rsidR="00013EDA" w:rsidRDefault="00013EDA" w:rsidP="00013EDA">
      <w:pPr>
        <w:spacing w:after="0" w:line="240" w:lineRule="auto"/>
        <w:ind w:left="720"/>
        <w:rPr>
          <w:rFonts w:eastAsia="Times New Roman"/>
          <w:b/>
          <w:bCs/>
        </w:rPr>
      </w:pPr>
    </w:p>
    <w:p w14:paraId="4E740E0D" w14:textId="24A61713" w:rsidR="00DB54FE" w:rsidRDefault="009E20BC" w:rsidP="002B4054">
      <w:pPr>
        <w:numPr>
          <w:ilvl w:val="1"/>
          <w:numId w:val="43"/>
        </w:numPr>
        <w:spacing w:after="0" w:line="240" w:lineRule="auto"/>
        <w:rPr>
          <w:rFonts w:eastAsia="Times New Roman"/>
        </w:rPr>
      </w:pPr>
      <w:r>
        <w:fldChar w:fldCharType="begin"/>
      </w:r>
      <w:r>
        <w:instrText xml:space="preserve"> HYPERLINK "http://centralsharepoint/ii" </w:instrText>
      </w:r>
      <w:r>
        <w:fldChar w:fldCharType="separate"/>
      </w:r>
      <w:r w:rsidR="00DB54FE">
        <w:rPr>
          <w:rStyle w:val="Hyperlink"/>
          <w:rFonts w:eastAsia="Times New Roman"/>
        </w:rPr>
        <w:t>http://centralsharepoint/ii</w:t>
      </w:r>
      <w:r>
        <w:rPr>
          <w:rStyle w:val="Hyperlink"/>
          <w:rFonts w:eastAsia="Times New Roman"/>
        </w:rPr>
        <w:fldChar w:fldCharType="end"/>
      </w:r>
      <w:r w:rsidR="00DB54FE">
        <w:rPr>
          <w:rFonts w:eastAsia="Times New Roman"/>
        </w:rPr>
        <w:t xml:space="preserve"> (415 GB, -22 GB of large lists OOB)</w:t>
      </w:r>
    </w:p>
    <w:p w14:paraId="554BEC9A" w14:textId="12CFFDDC" w:rsidR="00DB54FE" w:rsidRDefault="009E20BC" w:rsidP="002B4054">
      <w:pPr>
        <w:numPr>
          <w:ilvl w:val="1"/>
          <w:numId w:val="43"/>
        </w:numPr>
        <w:spacing w:after="0" w:line="240" w:lineRule="auto"/>
        <w:rPr>
          <w:rFonts w:eastAsia="Times New Roman"/>
        </w:rPr>
      </w:pPr>
      <w:r>
        <w:fldChar w:fldCharType="begin"/>
      </w:r>
      <w:r>
        <w:instrText xml:space="preserve"> HYPERLINK "http://mfcglobalinv/pm" </w:instrText>
      </w:r>
      <w:r>
        <w:fldChar w:fldCharType="separate"/>
      </w:r>
      <w:r w:rsidR="00DB54FE">
        <w:rPr>
          <w:rStyle w:val="Hyperlink"/>
          <w:rFonts w:eastAsia="Times New Roman"/>
        </w:rPr>
        <w:t>http://mfcglobalinv/pm</w:t>
      </w:r>
      <w:r>
        <w:rPr>
          <w:rStyle w:val="Hyperlink"/>
          <w:rFonts w:eastAsia="Times New Roman"/>
        </w:rPr>
        <w:fldChar w:fldCharType="end"/>
      </w:r>
      <w:r w:rsidR="00DB54FE">
        <w:rPr>
          <w:rFonts w:eastAsia="Times New Roman"/>
        </w:rPr>
        <w:t xml:space="preserve"> (460 GB -20 GB of large lists OOB)</w:t>
      </w:r>
    </w:p>
    <w:p w14:paraId="5CC0AEA7" w14:textId="504A9F1D" w:rsidR="00DB54FE" w:rsidRDefault="009E20BC" w:rsidP="002B4054">
      <w:pPr>
        <w:numPr>
          <w:ilvl w:val="1"/>
          <w:numId w:val="43"/>
        </w:numPr>
        <w:spacing w:after="0" w:line="240" w:lineRule="auto"/>
        <w:rPr>
          <w:rFonts w:eastAsia="Times New Roman"/>
        </w:rPr>
      </w:pPr>
      <w:r>
        <w:fldChar w:fldCharType="begin"/>
      </w:r>
      <w:r>
        <w:instrText xml:space="preserve"> HYPERLINK "http://centralsharepoint2/invops1" </w:instrText>
      </w:r>
      <w:r>
        <w:fldChar w:fldCharType="separate"/>
      </w:r>
      <w:r w:rsidR="00DB54FE">
        <w:rPr>
          <w:rStyle w:val="Hyperlink"/>
          <w:rFonts w:eastAsia="Times New Roman"/>
        </w:rPr>
        <w:t>http://centralsharepoint2/invops1</w:t>
      </w:r>
      <w:r>
        <w:rPr>
          <w:rStyle w:val="Hyperlink"/>
          <w:rFonts w:eastAsia="Times New Roman"/>
        </w:rPr>
        <w:fldChar w:fldCharType="end"/>
      </w:r>
      <w:r w:rsidR="00DB54FE">
        <w:rPr>
          <w:rFonts w:eastAsia="Times New Roman"/>
        </w:rPr>
        <w:t xml:space="preserve"> (527 GB -380 GB large lists OOB – this can likely go velocity)</w:t>
      </w:r>
    </w:p>
    <w:p w14:paraId="66F92D48" w14:textId="59C6EC3B" w:rsidR="00DB54FE" w:rsidRDefault="009E20BC" w:rsidP="002B4054">
      <w:pPr>
        <w:numPr>
          <w:ilvl w:val="1"/>
          <w:numId w:val="43"/>
        </w:numPr>
        <w:spacing w:after="0" w:line="240" w:lineRule="auto"/>
        <w:rPr>
          <w:rFonts w:eastAsia="Times New Roman"/>
        </w:rPr>
      </w:pPr>
      <w:r>
        <w:fldChar w:fldCharType="begin"/>
      </w:r>
      <w:r>
        <w:instrText xml:space="preserve"> HYPERLINK "http://centralsharepoint/mbps" </w:instrText>
      </w:r>
      <w:r>
        <w:fldChar w:fldCharType="separate"/>
      </w:r>
      <w:r w:rsidR="00DB54FE">
        <w:rPr>
          <w:rStyle w:val="Hyperlink"/>
          <w:rFonts w:eastAsia="Times New Roman"/>
        </w:rPr>
        <w:t>http://centralsharepoint/mbps</w:t>
      </w:r>
      <w:r>
        <w:rPr>
          <w:rStyle w:val="Hyperlink"/>
          <w:rFonts w:eastAsia="Times New Roman"/>
        </w:rPr>
        <w:fldChar w:fldCharType="end"/>
      </w:r>
      <w:r w:rsidR="00DB54FE">
        <w:rPr>
          <w:rFonts w:eastAsia="Times New Roman"/>
        </w:rPr>
        <w:t xml:space="preserve"> (730 GB -123 GB large lists OOB)</w:t>
      </w:r>
    </w:p>
    <w:p w14:paraId="1603D145" w14:textId="77777777" w:rsidR="00013EDA" w:rsidRDefault="00013EDA" w:rsidP="00013EDA">
      <w:pPr>
        <w:spacing w:after="0" w:line="240" w:lineRule="auto"/>
        <w:ind w:left="1440"/>
        <w:rPr>
          <w:rFonts w:eastAsia="Times New Roman"/>
        </w:rPr>
      </w:pPr>
    </w:p>
    <w:p w14:paraId="004B2396" w14:textId="3A02E5B5" w:rsidR="00DB54FE" w:rsidRPr="00A92257" w:rsidRDefault="00DB54FE" w:rsidP="002B4054">
      <w:pPr>
        <w:numPr>
          <w:ilvl w:val="0"/>
          <w:numId w:val="43"/>
        </w:numPr>
        <w:spacing w:after="0" w:line="240" w:lineRule="auto"/>
        <w:rPr>
          <w:rFonts w:eastAsia="Times New Roman"/>
          <w:i/>
          <w:rPrChange w:id="615" w:author="Author">
            <w:rPr>
              <w:rFonts w:eastAsia="Times New Roman"/>
              <w:i/>
              <w:iCs/>
            </w:rPr>
          </w:rPrChange>
        </w:rPr>
      </w:pPr>
      <w:r>
        <w:rPr>
          <w:rFonts w:eastAsia="Times New Roman"/>
          <w:b/>
          <w:bCs/>
        </w:rPr>
        <w:t xml:space="preserve">8-week Large Band </w:t>
      </w:r>
      <w:r w:rsidR="00915811">
        <w:rPr>
          <w:rFonts w:eastAsia="Times New Roman"/>
          <w:b/>
          <w:bCs/>
        </w:rPr>
        <w:t xml:space="preserve">Wave </w:t>
      </w:r>
      <w:r w:rsidR="00915811">
        <w:rPr>
          <w:rFonts w:eastAsia="Times New Roman"/>
        </w:rPr>
        <w:t>(</w:t>
      </w:r>
      <w:r>
        <w:rPr>
          <w:rFonts w:eastAsia="Times New Roman"/>
          <w:i/>
          <w:iCs/>
        </w:rPr>
        <w:t xml:space="preserve">but not really, as </w:t>
      </w:r>
      <w:r w:rsidR="00915811">
        <w:rPr>
          <w:rFonts w:eastAsia="Times New Roman"/>
          <w:i/>
          <w:iCs/>
        </w:rPr>
        <w:t>both</w:t>
      </w:r>
      <w:r>
        <w:rPr>
          <w:rFonts w:eastAsia="Times New Roman"/>
          <w:i/>
          <w:iCs/>
        </w:rPr>
        <w:t xml:space="preserve"> will be 7 weeks once OOB content is accounted for)</w:t>
      </w:r>
    </w:p>
    <w:p w14:paraId="5DA0F1B4" w14:textId="77777777" w:rsidR="00DB54FE" w:rsidRDefault="00DB54FE" w:rsidP="002B4054">
      <w:pPr>
        <w:numPr>
          <w:ilvl w:val="1"/>
          <w:numId w:val="43"/>
        </w:numPr>
        <w:spacing w:after="0" w:line="240" w:lineRule="auto"/>
        <w:rPr>
          <w:rFonts w:eastAsia="Times New Roman"/>
        </w:rPr>
      </w:pPr>
      <w:r>
        <w:rPr>
          <w:rFonts w:eastAsia="Times New Roman"/>
        </w:rPr>
        <w:t>USShared (840 GB)</w:t>
      </w:r>
    </w:p>
    <w:p w14:paraId="026579C9" w14:textId="77777777" w:rsidR="00DB54FE" w:rsidRDefault="00DB54FE" w:rsidP="002B4054">
      <w:pPr>
        <w:pStyle w:val="ListParagraph"/>
        <w:numPr>
          <w:ilvl w:val="2"/>
          <w:numId w:val="43"/>
        </w:numPr>
        <w:spacing w:after="0" w:line="240" w:lineRule="auto"/>
        <w:contextualSpacing w:val="0"/>
      </w:pPr>
      <w:r>
        <w:t xml:space="preserve">Note that the top ten large lists by storage footprint found in USShared account for 200 GBs of content. That likely pushes this to 7 weeks. </w:t>
      </w:r>
    </w:p>
    <w:p w14:paraId="09FDCB65" w14:textId="77777777" w:rsidR="00DB54FE" w:rsidRDefault="00DB54FE" w:rsidP="002B4054">
      <w:pPr>
        <w:numPr>
          <w:ilvl w:val="1"/>
          <w:numId w:val="43"/>
        </w:numPr>
        <w:spacing w:after="0" w:line="240" w:lineRule="auto"/>
        <w:rPr>
          <w:rFonts w:eastAsia="Times New Roman"/>
        </w:rPr>
      </w:pPr>
      <w:r>
        <w:rPr>
          <w:rFonts w:eastAsia="Times New Roman"/>
        </w:rPr>
        <w:t>USLife (1.05 TB)</w:t>
      </w:r>
    </w:p>
    <w:p w14:paraId="68709E15" w14:textId="77777777" w:rsidR="00DB54FE" w:rsidRDefault="00DB54FE" w:rsidP="002B4054">
      <w:pPr>
        <w:pStyle w:val="ListParagraph"/>
        <w:numPr>
          <w:ilvl w:val="2"/>
          <w:numId w:val="43"/>
        </w:numPr>
        <w:spacing w:after="0" w:line="240" w:lineRule="auto"/>
        <w:contextualSpacing w:val="0"/>
      </w:pPr>
      <w:r>
        <w:t xml:space="preserve">Note that the top ten large lists by storage footprint found in USLife account for 650 GBs of content.   That likely pushes this to 7 weeks – it really may make more sense to take the entire site collection out of band. </w:t>
      </w:r>
    </w:p>
    <w:p w14:paraId="436D8BE6" w14:textId="3F618553" w:rsidR="00DB54FE" w:rsidRDefault="009E20BC" w:rsidP="002B4054">
      <w:pPr>
        <w:pStyle w:val="ListParagraph"/>
        <w:numPr>
          <w:ilvl w:val="2"/>
          <w:numId w:val="43"/>
        </w:numPr>
        <w:spacing w:after="0" w:line="240" w:lineRule="auto"/>
        <w:contextualSpacing w:val="0"/>
      </w:pPr>
      <w:r>
        <w:fldChar w:fldCharType="begin"/>
      </w:r>
      <w:r>
        <w:instrText xml:space="preserve"> HYPERLINK "http://uslife.mtl.manulife.com/LifeOps/SPIM/RIPData/Shared" </w:instrText>
      </w:r>
      <w:r>
        <w:fldChar w:fldCharType="separate"/>
      </w:r>
      <w:r w:rsidR="00DB54FE">
        <w:rPr>
          <w:rStyle w:val="Hyperlink"/>
        </w:rPr>
        <w:t>http://uslife.mtl.manulife.com/LifeOps/SPIM/RIPData/Shared</w:t>
      </w:r>
      <w:r>
        <w:rPr>
          <w:rStyle w:val="Hyperlink"/>
        </w:rPr>
        <w:fldChar w:fldCharType="end"/>
      </w:r>
      <w:r w:rsidR="00DB54FE">
        <w:t xml:space="preserve"> Documents alone is 450 GBs of the 1.05 TB.</w:t>
      </w:r>
    </w:p>
    <w:p w14:paraId="0FD359F1" w14:textId="77777777" w:rsidR="00013EDA" w:rsidRDefault="00013EDA" w:rsidP="00DB54FE"/>
    <w:p w14:paraId="047B20D2" w14:textId="79781BE7" w:rsidR="00DB54FE" w:rsidRDefault="00DB54FE" w:rsidP="00DB54FE">
      <w:r>
        <w:t xml:space="preserve">For Large Band waves: </w:t>
      </w:r>
    </w:p>
    <w:p w14:paraId="02A6BD3C" w14:textId="77777777" w:rsidR="00DB54FE" w:rsidRDefault="00DB54FE" w:rsidP="002B4054">
      <w:pPr>
        <w:numPr>
          <w:ilvl w:val="0"/>
          <w:numId w:val="44"/>
        </w:numPr>
        <w:spacing w:after="200" w:line="276" w:lineRule="auto"/>
        <w:rPr>
          <w:rFonts w:eastAsia="Times New Roman"/>
        </w:rPr>
      </w:pPr>
      <w:r>
        <w:rPr>
          <w:rFonts w:eastAsia="Times New Roman"/>
        </w:rPr>
        <w:t xml:space="preserve">The first ~350 GBs of content are migrated and start their UAT as with a typical velocity wave (orange ‘Migration Webs A-M’ cell) </w:t>
      </w:r>
    </w:p>
    <w:p w14:paraId="51B648F7" w14:textId="77777777" w:rsidR="00DB54FE" w:rsidRDefault="00DB54FE" w:rsidP="002B4054">
      <w:pPr>
        <w:numPr>
          <w:ilvl w:val="0"/>
          <w:numId w:val="44"/>
        </w:numPr>
        <w:spacing w:after="200" w:line="276" w:lineRule="auto"/>
        <w:rPr>
          <w:rFonts w:eastAsia="Times New Roman"/>
        </w:rPr>
      </w:pPr>
      <w:r>
        <w:rPr>
          <w:rFonts w:eastAsia="Times New Roman"/>
        </w:rPr>
        <w:t>Another ‘wave’ of 350 GBs of content are migrated on the following Monday (green ‘Migration Webs N-Z’ cell) while the first 350 GBs are undergoing UAT.</w:t>
      </w:r>
    </w:p>
    <w:p w14:paraId="5919FEFA" w14:textId="77777777" w:rsidR="00DB54FE" w:rsidRDefault="00DB54FE" w:rsidP="002B4054">
      <w:pPr>
        <w:numPr>
          <w:ilvl w:val="0"/>
          <w:numId w:val="44"/>
        </w:numPr>
        <w:spacing w:after="200" w:line="276" w:lineRule="auto"/>
        <w:rPr>
          <w:rFonts w:eastAsia="Times New Roman"/>
        </w:rPr>
      </w:pPr>
      <w:r>
        <w:rPr>
          <w:rFonts w:eastAsia="Times New Roman"/>
        </w:rPr>
        <w:t xml:space="preserve">Incremental migrations are done the same as with a typical velocity wave, but additional incremental is completed during post-SOR weeks to ensure that the final incremental can be completed in a single weekend. </w:t>
      </w:r>
    </w:p>
    <w:p w14:paraId="5557A618" w14:textId="77777777" w:rsidR="00DB54FE" w:rsidRDefault="00DB54FE" w:rsidP="002B4054">
      <w:pPr>
        <w:numPr>
          <w:ilvl w:val="0"/>
          <w:numId w:val="44"/>
        </w:numPr>
        <w:spacing w:after="200" w:line="276" w:lineRule="auto"/>
        <w:rPr>
          <w:rFonts w:eastAsia="Times New Roman"/>
        </w:rPr>
      </w:pPr>
      <w:r>
        <w:rPr>
          <w:rFonts w:eastAsia="Times New Roman"/>
        </w:rPr>
        <w:t xml:space="preserve">Go live for the entire site collection occurs Monday of the final week.  </w:t>
      </w:r>
    </w:p>
    <w:p w14:paraId="1E8BC86D" w14:textId="6FE049EA" w:rsidR="00DB54FE" w:rsidRDefault="00DB54FE" w:rsidP="00DB54FE">
      <w:r>
        <w:rPr>
          <w:noProof/>
        </w:rPr>
        <w:drawing>
          <wp:inline distT="0" distB="0" distL="0" distR="0" wp14:anchorId="416008C5" wp14:editId="6CCACC74">
            <wp:extent cx="6295146" cy="895801"/>
            <wp:effectExtent l="0" t="0" r="0" b="0"/>
            <wp:docPr id="2" name="Picture 2" descr="cid:image001.png@01D38E15.0E8B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1.png@01D38E15.0E8B1650"/>
                    <pic:cNvPicPr>
                      <a:picLocks noChangeAspect="1" noChangeArrowheads="1"/>
                    </pic:cNvPicPr>
                  </pic:nvPicPr>
                  <pic:blipFill>
                    <a:blip r:link="rId51">
                      <a:extLst>
                        <a:ext uri="{28A0092B-C50C-407E-A947-70E740481C1C}">
                          <a14:useLocalDpi xmlns:a14="http://schemas.microsoft.com/office/drawing/2010/main" val="0"/>
                        </a:ext>
                      </a:extLst>
                    </a:blip>
                    <a:srcRect/>
                    <a:stretch>
                      <a:fillRect/>
                    </a:stretch>
                  </pic:blipFill>
                  <pic:spPr bwMode="auto">
                    <a:xfrm>
                      <a:off x="0" y="0"/>
                      <a:ext cx="6329084" cy="900630"/>
                    </a:xfrm>
                    <a:prstGeom prst="rect">
                      <a:avLst/>
                    </a:prstGeom>
                    <a:noFill/>
                    <a:ln>
                      <a:noFill/>
                    </a:ln>
                  </pic:spPr>
                </pic:pic>
              </a:graphicData>
            </a:graphic>
          </wp:inline>
        </w:drawing>
      </w:r>
    </w:p>
    <w:p w14:paraId="7394D20A" w14:textId="77777777" w:rsidR="00DB54FE" w:rsidRDefault="00DB54FE" w:rsidP="00DB54FE"/>
    <w:p w14:paraId="2F4ABEAC" w14:textId="43454843" w:rsidR="00DB54FE" w:rsidRDefault="00C63D64" w:rsidP="00DB54FE">
      <w:r>
        <w:t>So,</w:t>
      </w:r>
      <w:r w:rsidR="00DB54FE">
        <w:t xml:space="preserve"> in summary, </w:t>
      </w:r>
    </w:p>
    <w:p w14:paraId="61819BD5" w14:textId="77777777" w:rsidR="00DB54FE" w:rsidRDefault="00DB54FE" w:rsidP="002B4054">
      <w:pPr>
        <w:numPr>
          <w:ilvl w:val="0"/>
          <w:numId w:val="45"/>
        </w:numPr>
        <w:spacing w:after="200" w:line="276" w:lineRule="auto"/>
        <w:rPr>
          <w:rFonts w:eastAsia="Times New Roman"/>
        </w:rPr>
      </w:pPr>
      <w:r>
        <w:rPr>
          <w:rFonts w:eastAsia="Times New Roman"/>
        </w:rPr>
        <w:t>In-band site collections will be migrated via a velocity wave that takes exactly 6 weeks.</w:t>
      </w:r>
    </w:p>
    <w:p w14:paraId="444421EE" w14:textId="77777777" w:rsidR="00DB54FE" w:rsidRDefault="00DB54FE" w:rsidP="002B4054">
      <w:pPr>
        <w:numPr>
          <w:ilvl w:val="0"/>
          <w:numId w:val="45"/>
        </w:numPr>
        <w:spacing w:after="200" w:line="276" w:lineRule="auto"/>
        <w:rPr>
          <w:rFonts w:eastAsia="Times New Roman"/>
        </w:rPr>
      </w:pPr>
      <w:r>
        <w:rPr>
          <w:rFonts w:eastAsia="Times New Roman"/>
        </w:rPr>
        <w:t xml:space="preserve">Out of band content and site collections will be migrated via the out of band process which takes a minimum of six weeks, with no maximum based on the amount of content.  </w:t>
      </w:r>
    </w:p>
    <w:p w14:paraId="04D6825A" w14:textId="77777777" w:rsidR="00DB54FE" w:rsidRDefault="00DB54FE" w:rsidP="002B4054">
      <w:pPr>
        <w:numPr>
          <w:ilvl w:val="0"/>
          <w:numId w:val="45"/>
        </w:numPr>
        <w:spacing w:after="200" w:line="276" w:lineRule="auto"/>
        <w:rPr>
          <w:rFonts w:eastAsia="Times New Roman"/>
        </w:rPr>
      </w:pPr>
      <w:r>
        <w:rPr>
          <w:rFonts w:eastAsia="Times New Roman"/>
        </w:rPr>
        <w:t xml:space="preserve">Large Band site collections will be migrated via the Large band process that will take 7 weeks.  </w:t>
      </w:r>
    </w:p>
    <w:p w14:paraId="345376D6" w14:textId="77777777" w:rsidR="00DB54FE" w:rsidRDefault="00DB54FE" w:rsidP="002B4054">
      <w:pPr>
        <w:numPr>
          <w:ilvl w:val="0"/>
          <w:numId w:val="45"/>
        </w:numPr>
        <w:spacing w:after="200" w:line="276" w:lineRule="auto"/>
        <w:rPr>
          <w:rFonts w:eastAsia="Times New Roman"/>
        </w:rPr>
      </w:pPr>
      <w:r>
        <w:rPr>
          <w:rFonts w:eastAsia="Times New Roman"/>
        </w:rPr>
        <w:t xml:space="preserve">For large band waves, the read-only gap is the same as with a typical velocity wave – only the final weekend during the read only incremental.  Owners with a web in A-M in the example above, would have a week of waiting with no responsibilities assigned (M6-F6), however, the source site collection can still be written to at that time.  Once the SOR week has completed for Webs N-Z, the entire site collection (webs A-Z) will be set to read only for the final incremental, and go live on that Monday. </w:t>
      </w:r>
    </w:p>
    <w:p w14:paraId="4C052614" w14:textId="6B3C19A7" w:rsidR="00DB54FE" w:rsidRPr="00DB54FE" w:rsidRDefault="00DB54FE" w:rsidP="00DB54FE"/>
    <w:p w14:paraId="51482BEA" w14:textId="77777777" w:rsidR="00A20E9D" w:rsidRDefault="00A20E9D" w:rsidP="00A20E9D">
      <w:pPr>
        <w:pStyle w:val="Heading1Numbered"/>
      </w:pPr>
      <w:bookmarkStart w:id="616" w:name="_Toc497438618"/>
      <w:bookmarkStart w:id="617" w:name="_Toc503954852"/>
      <w:bookmarkStart w:id="618" w:name="_Toc503954909"/>
      <w:bookmarkStart w:id="619" w:name="_Toc503957271"/>
      <w:bookmarkStart w:id="620" w:name="_Toc299718684"/>
      <w:bookmarkStart w:id="621" w:name="_Toc346545674"/>
      <w:bookmarkEnd w:id="616"/>
      <w:r>
        <w:t>Point of Contacts</w:t>
      </w:r>
      <w:bookmarkEnd w:id="617"/>
      <w:bookmarkEnd w:id="618"/>
      <w:bookmarkEnd w:id="619"/>
    </w:p>
    <w:p w14:paraId="58C9838D" w14:textId="77777777" w:rsidR="00A20E9D" w:rsidRPr="00370F78" w:rsidRDefault="00A20E9D" w:rsidP="00A20E9D">
      <w:pPr>
        <w:pStyle w:val="Heading2Numbered"/>
      </w:pPr>
      <w:bookmarkStart w:id="622" w:name="_Toc503954853"/>
      <w:bookmarkStart w:id="623" w:name="_Toc503954910"/>
      <w:bookmarkStart w:id="624" w:name="_Toc503957272"/>
      <w:r>
        <w:t>Microsoft</w:t>
      </w:r>
      <w:bookmarkEnd w:id="622"/>
      <w:bookmarkEnd w:id="623"/>
      <w:bookmarkEnd w:id="624"/>
    </w:p>
    <w:p w14:paraId="45C8A65E" w14:textId="0DBF5ED0" w:rsidR="00A20E9D" w:rsidRPr="008C24EB" w:rsidRDefault="00A20E9D" w:rsidP="00A20E9D">
      <w:r w:rsidRPr="6ED2E159">
        <w:t xml:space="preserve">Below is a list of contacts in case issues are discovered during migrations.  Between the hours of </w:t>
      </w:r>
      <w:r>
        <w:t>8</w:t>
      </w:r>
      <w:r w:rsidR="000A6ED7">
        <w:t xml:space="preserve"> AM</w:t>
      </w:r>
      <w:r w:rsidR="00902234">
        <w:t xml:space="preserve"> EST</w:t>
      </w:r>
      <w:r w:rsidRPr="6ED2E159">
        <w:t xml:space="preserve"> to </w:t>
      </w:r>
      <w:r w:rsidR="00C724A4">
        <w:t>6</w:t>
      </w:r>
      <w:r w:rsidR="000A6ED7">
        <w:t xml:space="preserve"> </w:t>
      </w:r>
      <w:r w:rsidRPr="6ED2E159">
        <w:t>PM</w:t>
      </w:r>
      <w:r w:rsidR="00902234">
        <w:t xml:space="preserve"> EST</w:t>
      </w:r>
      <w:r w:rsidRPr="6ED2E159">
        <w:t xml:space="preserve"> please use the contacts in the orde</w:t>
      </w:r>
      <w:r>
        <w:t xml:space="preserve">r they are listed below starting with </w:t>
      </w:r>
      <w:r w:rsidR="001A5BA2">
        <w:t>Darshit</w:t>
      </w:r>
      <w:r w:rsidRPr="6ED2E159">
        <w:t xml:space="preserve">.  In case an emergency arises that cannot wait for business hours listed above please contact </w:t>
      </w:r>
      <w:r w:rsidR="00A80745">
        <w:t>other</w:t>
      </w:r>
      <w:r w:rsidRPr="6ED2E159">
        <w:t xml:space="preserve"> resources listed below.</w:t>
      </w:r>
    </w:p>
    <w:tbl>
      <w:tblPr>
        <w:tblStyle w:val="TableGrid"/>
        <w:tblW w:w="0" w:type="auto"/>
        <w:tblLook w:val="04A0" w:firstRow="1" w:lastRow="0" w:firstColumn="1" w:lastColumn="0" w:noHBand="0" w:noVBand="1"/>
        <w:tblPrChange w:id="625" w:author="Author">
          <w:tblPr>
            <w:tblStyle w:val="TableGrid"/>
            <w:tblW w:w="0" w:type="auto"/>
            <w:tblLook w:val="04A0" w:firstRow="1" w:lastRow="0" w:firstColumn="1" w:lastColumn="0" w:noHBand="0" w:noVBand="1"/>
          </w:tblPr>
        </w:tblPrChange>
      </w:tblPr>
      <w:tblGrid>
        <w:gridCol w:w="1067"/>
        <w:gridCol w:w="836"/>
        <w:gridCol w:w="2462"/>
        <w:gridCol w:w="4545"/>
        <w:tblGridChange w:id="626">
          <w:tblGrid>
            <w:gridCol w:w="2070"/>
            <w:gridCol w:w="1800"/>
            <w:gridCol w:w="2970"/>
            <w:gridCol w:w="1080"/>
          </w:tblGrid>
        </w:tblGridChange>
      </w:tblGrid>
      <w:tr w:rsidR="00A20E9D" w14:paraId="3E6FC177" w14:textId="77777777" w:rsidTr="00A33790">
        <w:trPr>
          <w:cnfStyle w:val="100000000000" w:firstRow="1" w:lastRow="0" w:firstColumn="0" w:lastColumn="0" w:oddVBand="0" w:evenVBand="0" w:oddHBand="0" w:evenHBand="0" w:firstRowFirstColumn="0" w:firstRowLastColumn="0" w:lastRowFirstColumn="0" w:lastRowLastColumn="0"/>
        </w:trPr>
        <w:tc>
          <w:tcPr>
            <w:tcW w:w="1067" w:type="dxa"/>
            <w:tcPrChange w:id="627" w:author="Author">
              <w:tcPr>
                <w:tcW w:w="2070" w:type="dxa"/>
              </w:tcPr>
            </w:tcPrChange>
          </w:tcPr>
          <w:p w14:paraId="3DA33E70" w14:textId="77777777" w:rsidR="00A20E9D" w:rsidRPr="00A92257" w:rsidRDefault="00A20E9D" w:rsidP="003D2392">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C11E5">
              <w:t>Role</w:t>
            </w:r>
          </w:p>
        </w:tc>
        <w:tc>
          <w:tcPr>
            <w:tcW w:w="836" w:type="dxa"/>
            <w:tcPrChange w:id="628" w:author="Author">
              <w:tcPr>
                <w:tcW w:w="1800" w:type="dxa"/>
              </w:tcPr>
            </w:tcPrChange>
          </w:tcPr>
          <w:p w14:paraId="3A9F23CF" w14:textId="77777777" w:rsidR="00A20E9D" w:rsidRPr="00A92257" w:rsidRDefault="00A20E9D" w:rsidP="003D2392">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9B2277">
              <w:t>Contact</w:t>
            </w:r>
          </w:p>
        </w:tc>
        <w:tc>
          <w:tcPr>
            <w:tcW w:w="2462" w:type="dxa"/>
            <w:tcPrChange w:id="629" w:author="Author">
              <w:tcPr>
                <w:tcW w:w="2970" w:type="dxa"/>
              </w:tcPr>
            </w:tcPrChange>
          </w:tcPr>
          <w:p w14:paraId="062D7CDE" w14:textId="77777777" w:rsidR="00A20E9D" w:rsidRPr="00A92257" w:rsidRDefault="00A20E9D" w:rsidP="003D2392">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278EF">
              <w:t>Email</w:t>
            </w:r>
          </w:p>
        </w:tc>
        <w:tc>
          <w:tcPr>
            <w:tcW w:w="4545" w:type="dxa"/>
            <w:tcPrChange w:id="630" w:author="Author">
              <w:tcPr>
                <w:tcW w:w="1080" w:type="dxa"/>
              </w:tcPr>
            </w:tcPrChange>
          </w:tcPr>
          <w:p w14:paraId="1A1BFAC3" w14:textId="77777777" w:rsidR="00A20E9D" w:rsidRPr="00A92257" w:rsidRDefault="00A20E9D" w:rsidP="003D2392">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1794B">
              <w:t>Time zone</w:t>
            </w:r>
          </w:p>
        </w:tc>
      </w:tr>
      <w:tr w:rsidR="00A20E9D" w:rsidRPr="00694223" w14:paraId="07679C11" w14:textId="77777777" w:rsidTr="00A33790">
        <w:tc>
          <w:tcPr>
            <w:tcW w:w="1067" w:type="dxa"/>
            <w:tcPrChange w:id="631" w:author="Author">
              <w:tcPr>
                <w:tcW w:w="2070" w:type="dxa"/>
              </w:tcPr>
            </w:tcPrChange>
          </w:tcPr>
          <w:p w14:paraId="605DB5AA" w14:textId="77777777" w:rsidR="00A20E9D" w:rsidRPr="00A92257" w:rsidRDefault="00A20E9D" w:rsidP="003D2392">
            <w:pPr>
              <w:rPr>
                <w:rFonts w:asciiTheme="minorHAnsi" w:hAnsiTheme="minorHAnsi"/>
              </w:rPr>
            </w:pPr>
            <w:r w:rsidRPr="00EC11E5">
              <w:t>Onsite Coordinator</w:t>
            </w:r>
          </w:p>
        </w:tc>
        <w:tc>
          <w:tcPr>
            <w:tcW w:w="836" w:type="dxa"/>
            <w:tcPrChange w:id="632" w:author="Author">
              <w:tcPr>
                <w:tcW w:w="1800" w:type="dxa"/>
              </w:tcPr>
            </w:tcPrChange>
          </w:tcPr>
          <w:p w14:paraId="060F26E2" w14:textId="4D58B29A" w:rsidR="00A20E9D" w:rsidRPr="00A92257" w:rsidRDefault="006B4C58" w:rsidP="003D2392">
            <w:pPr>
              <w:rPr>
                <w:rFonts w:asciiTheme="minorHAnsi" w:hAnsiTheme="minorHAnsi"/>
              </w:rPr>
            </w:pPr>
            <w:r>
              <w:t>Darshit Shah</w:t>
            </w:r>
          </w:p>
        </w:tc>
        <w:tc>
          <w:tcPr>
            <w:tcW w:w="2462" w:type="dxa"/>
            <w:tcPrChange w:id="633" w:author="Author">
              <w:tcPr>
                <w:tcW w:w="2970" w:type="dxa"/>
              </w:tcPr>
            </w:tcPrChange>
          </w:tcPr>
          <w:p w14:paraId="0E5363B4" w14:textId="061C2261" w:rsidR="00A20E9D" w:rsidRPr="00A92257" w:rsidRDefault="00A8168B" w:rsidP="003D2392">
            <w:pPr>
              <w:rPr>
                <w:rFonts w:asciiTheme="minorHAnsi" w:hAnsiTheme="minorHAnsi"/>
              </w:rPr>
            </w:pPr>
            <w:r w:rsidRPr="00A8168B">
              <w:t>dashah@microsoft.com</w:t>
            </w:r>
          </w:p>
        </w:tc>
        <w:tc>
          <w:tcPr>
            <w:tcW w:w="4545" w:type="dxa"/>
            <w:tcPrChange w:id="634" w:author="Author">
              <w:tcPr>
                <w:tcW w:w="1080" w:type="dxa"/>
              </w:tcPr>
            </w:tcPrChange>
          </w:tcPr>
          <w:p w14:paraId="30249B53" w14:textId="19D78EC3" w:rsidR="00A20E9D" w:rsidRPr="00A92257" w:rsidRDefault="006C5C2E" w:rsidP="003D2392">
            <w:pPr>
              <w:rPr>
                <w:rFonts w:asciiTheme="minorHAnsi" w:hAnsiTheme="minorHAnsi"/>
              </w:rPr>
            </w:pPr>
            <w:r w:rsidRPr="00CE493A">
              <w:t>EST</w:t>
            </w:r>
          </w:p>
        </w:tc>
      </w:tr>
      <w:tr w:rsidR="006C5C2E" w:rsidRPr="00694223" w14:paraId="7C1DC456" w14:textId="77777777" w:rsidTr="00A33790">
        <w:tc>
          <w:tcPr>
            <w:tcW w:w="1067" w:type="dxa"/>
            <w:tcPrChange w:id="635" w:author="Author">
              <w:tcPr>
                <w:tcW w:w="2070" w:type="dxa"/>
              </w:tcPr>
            </w:tcPrChange>
          </w:tcPr>
          <w:p w14:paraId="781C8382" w14:textId="3FE7800C" w:rsidR="006C5C2E" w:rsidRPr="00A92257" w:rsidRDefault="006C5C2E" w:rsidP="003D2392">
            <w:pPr>
              <w:rPr>
                <w:rFonts w:asciiTheme="minorHAnsi" w:hAnsiTheme="minorHAnsi"/>
              </w:rPr>
            </w:pPr>
            <w:r w:rsidRPr="00EC11E5">
              <w:t>MCS Consultant</w:t>
            </w:r>
          </w:p>
        </w:tc>
        <w:tc>
          <w:tcPr>
            <w:tcW w:w="836" w:type="dxa"/>
            <w:tcPrChange w:id="636" w:author="Author">
              <w:tcPr>
                <w:tcW w:w="1800" w:type="dxa"/>
              </w:tcPr>
            </w:tcPrChange>
          </w:tcPr>
          <w:p w14:paraId="78EE1BA4" w14:textId="4A87062F" w:rsidR="006C5C2E" w:rsidRPr="00A92257" w:rsidRDefault="00A8168B" w:rsidP="003D2392">
            <w:pPr>
              <w:rPr>
                <w:rFonts w:asciiTheme="minorHAnsi" w:hAnsiTheme="minorHAnsi"/>
              </w:rPr>
            </w:pPr>
            <w:r>
              <w:t xml:space="preserve">Conor Sweeney </w:t>
            </w:r>
          </w:p>
        </w:tc>
        <w:tc>
          <w:tcPr>
            <w:tcW w:w="2462" w:type="dxa"/>
            <w:tcPrChange w:id="637" w:author="Author">
              <w:tcPr>
                <w:tcW w:w="2970" w:type="dxa"/>
              </w:tcPr>
            </w:tcPrChange>
          </w:tcPr>
          <w:p w14:paraId="61A767E0" w14:textId="7B258C3B" w:rsidR="006C5C2E" w:rsidRPr="00A92257" w:rsidRDefault="00A8168B" w:rsidP="003D2392">
            <w:pPr>
              <w:rPr>
                <w:rFonts w:asciiTheme="minorHAnsi" w:hAnsiTheme="minorHAnsi"/>
              </w:rPr>
            </w:pPr>
            <w:r w:rsidRPr="00A8168B">
              <w:t>Conor.Sweeney@microsoft.com</w:t>
            </w:r>
          </w:p>
        </w:tc>
        <w:tc>
          <w:tcPr>
            <w:tcW w:w="4545" w:type="dxa"/>
            <w:tcPrChange w:id="638" w:author="Author">
              <w:tcPr>
                <w:tcW w:w="1080" w:type="dxa"/>
              </w:tcPr>
            </w:tcPrChange>
          </w:tcPr>
          <w:p w14:paraId="6E48DB9B" w14:textId="3E266A68" w:rsidR="006C5C2E" w:rsidRPr="00A92257" w:rsidRDefault="006C5C2E" w:rsidP="003D2392">
            <w:pPr>
              <w:rPr>
                <w:rFonts w:asciiTheme="minorHAnsi" w:hAnsiTheme="minorHAnsi"/>
              </w:rPr>
            </w:pPr>
            <w:r w:rsidRPr="00CE493A">
              <w:t>EST</w:t>
            </w:r>
          </w:p>
        </w:tc>
      </w:tr>
      <w:tr w:rsidR="00A20E9D" w14:paraId="5FA3D751" w14:textId="77777777" w:rsidTr="00A33790">
        <w:tc>
          <w:tcPr>
            <w:tcW w:w="1067" w:type="dxa"/>
            <w:tcPrChange w:id="639" w:author="Author">
              <w:tcPr>
                <w:tcW w:w="2070" w:type="dxa"/>
              </w:tcPr>
            </w:tcPrChange>
          </w:tcPr>
          <w:p w14:paraId="2CDAF4A5" w14:textId="77777777" w:rsidR="00A20E9D" w:rsidRPr="00A92257" w:rsidRDefault="00A20E9D" w:rsidP="003D2392">
            <w:pPr>
              <w:rPr>
                <w:rFonts w:asciiTheme="minorHAnsi" w:hAnsiTheme="minorHAnsi"/>
              </w:rPr>
            </w:pPr>
            <w:r w:rsidRPr="00EC11E5">
              <w:t>Project Manager</w:t>
            </w:r>
          </w:p>
        </w:tc>
        <w:tc>
          <w:tcPr>
            <w:tcW w:w="836" w:type="dxa"/>
            <w:tcPrChange w:id="640" w:author="Author">
              <w:tcPr>
                <w:tcW w:w="1800" w:type="dxa"/>
              </w:tcPr>
            </w:tcPrChange>
          </w:tcPr>
          <w:p w14:paraId="66E827D2" w14:textId="25877F8E" w:rsidR="00A20E9D" w:rsidRPr="00A92257" w:rsidRDefault="00A8168B" w:rsidP="003D2392">
            <w:pPr>
              <w:rPr>
                <w:rFonts w:asciiTheme="minorHAnsi" w:hAnsiTheme="minorHAnsi"/>
              </w:rPr>
            </w:pPr>
            <w:r>
              <w:t>Paul Jacks</w:t>
            </w:r>
          </w:p>
        </w:tc>
        <w:tc>
          <w:tcPr>
            <w:tcW w:w="2462" w:type="dxa"/>
            <w:tcPrChange w:id="641" w:author="Author">
              <w:tcPr>
                <w:tcW w:w="2970" w:type="dxa"/>
              </w:tcPr>
            </w:tcPrChange>
          </w:tcPr>
          <w:p w14:paraId="734C80DF" w14:textId="6D0EF5FA" w:rsidR="00A20E9D" w:rsidRPr="00A92257" w:rsidRDefault="00A8168B" w:rsidP="003D2392">
            <w:pPr>
              <w:rPr>
                <w:rFonts w:asciiTheme="minorHAnsi" w:hAnsiTheme="minorHAnsi"/>
              </w:rPr>
            </w:pPr>
            <w:r>
              <w:t>pajac@microsoft.com</w:t>
            </w:r>
          </w:p>
        </w:tc>
        <w:tc>
          <w:tcPr>
            <w:tcW w:w="4545" w:type="dxa"/>
            <w:tcPrChange w:id="642" w:author="Author">
              <w:tcPr>
                <w:tcW w:w="1080" w:type="dxa"/>
              </w:tcPr>
            </w:tcPrChange>
          </w:tcPr>
          <w:p w14:paraId="58F8E631" w14:textId="1C4D2439" w:rsidR="00A20E9D" w:rsidRPr="00A92257" w:rsidRDefault="00632704" w:rsidP="003D2392">
            <w:pPr>
              <w:rPr>
                <w:rFonts w:asciiTheme="minorHAnsi" w:hAnsiTheme="minorHAnsi"/>
              </w:rPr>
            </w:pPr>
            <w:r>
              <w:t>M</w:t>
            </w:r>
            <w:r w:rsidR="006C5C2E" w:rsidRPr="00CE493A">
              <w:t>ST</w:t>
            </w:r>
          </w:p>
        </w:tc>
      </w:tr>
      <w:tr w:rsidR="00A20E9D" w14:paraId="6C636644" w14:textId="77777777" w:rsidTr="00A33790">
        <w:tc>
          <w:tcPr>
            <w:tcW w:w="1067" w:type="dxa"/>
            <w:tcPrChange w:id="643" w:author="Author">
              <w:tcPr>
                <w:tcW w:w="2070" w:type="dxa"/>
              </w:tcPr>
            </w:tcPrChange>
          </w:tcPr>
          <w:p w14:paraId="2B881F62" w14:textId="0FE76799" w:rsidR="00A20E9D" w:rsidRPr="00A92257" w:rsidRDefault="00A8168B" w:rsidP="003D2392">
            <w:pPr>
              <w:rPr>
                <w:rFonts w:asciiTheme="minorHAnsi" w:hAnsiTheme="minorHAnsi"/>
              </w:rPr>
            </w:pPr>
            <w:r>
              <w:t>Offshore Lead</w:t>
            </w:r>
          </w:p>
        </w:tc>
        <w:tc>
          <w:tcPr>
            <w:tcW w:w="836" w:type="dxa"/>
            <w:tcPrChange w:id="644" w:author="Author">
              <w:tcPr>
                <w:tcW w:w="1800" w:type="dxa"/>
              </w:tcPr>
            </w:tcPrChange>
          </w:tcPr>
          <w:p w14:paraId="2028CE17" w14:textId="3A0F6646" w:rsidR="00A20E9D" w:rsidRPr="00A92257" w:rsidRDefault="00A8168B" w:rsidP="003D2392">
            <w:pPr>
              <w:rPr>
                <w:rFonts w:asciiTheme="minorHAnsi" w:hAnsiTheme="minorHAnsi"/>
              </w:rPr>
            </w:pPr>
            <w:r>
              <w:t>Sourabh Goyal</w:t>
            </w:r>
          </w:p>
        </w:tc>
        <w:tc>
          <w:tcPr>
            <w:tcW w:w="2462" w:type="dxa"/>
            <w:tcPrChange w:id="645" w:author="Author">
              <w:tcPr>
                <w:tcW w:w="2970" w:type="dxa"/>
              </w:tcPr>
            </w:tcPrChange>
          </w:tcPr>
          <w:p w14:paraId="587719E0" w14:textId="1B449E97" w:rsidR="00A20E9D" w:rsidRPr="00BA7F43" w:rsidRDefault="009E20BC" w:rsidP="003D2392">
            <w:pPr>
              <w:rPr>
                <w:rFonts w:asciiTheme="minorHAnsi" w:hAnsiTheme="minorHAnsi"/>
              </w:rPr>
            </w:pPr>
            <w:r>
              <w:fldChar w:fldCharType="begin"/>
            </w:r>
            <w:r>
              <w:instrText xml:space="preserve"> HYPERLINK "mailto:sogoyal@microsoft.com" </w:instrText>
            </w:r>
            <w:r>
              <w:fldChar w:fldCharType="separate"/>
            </w:r>
            <w:r w:rsidR="00A8168B" w:rsidRPr="00AD6036">
              <w:rPr>
                <w:rStyle w:val="Hyperlink"/>
                <w:rFonts w:asciiTheme="minorHAnsi" w:hAnsiTheme="minorHAnsi"/>
              </w:rPr>
              <w:t>sogoyal@microsoft.com</w:t>
            </w:r>
            <w:r>
              <w:rPr>
                <w:rStyle w:val="Hyperlink"/>
                <w:rFonts w:asciiTheme="minorHAnsi" w:hAnsiTheme="minorHAnsi"/>
              </w:rPr>
              <w:fldChar w:fldCharType="end"/>
            </w:r>
          </w:p>
        </w:tc>
        <w:tc>
          <w:tcPr>
            <w:tcW w:w="4545" w:type="dxa"/>
            <w:tcPrChange w:id="646" w:author="Author">
              <w:tcPr>
                <w:tcW w:w="1080" w:type="dxa"/>
              </w:tcPr>
            </w:tcPrChange>
          </w:tcPr>
          <w:p w14:paraId="6C289830" w14:textId="77777777" w:rsidR="00A20E9D" w:rsidRPr="00A92257" w:rsidRDefault="00A20E9D" w:rsidP="003D2392">
            <w:pPr>
              <w:rPr>
                <w:rFonts w:asciiTheme="minorHAnsi" w:hAnsiTheme="minorHAnsi"/>
              </w:rPr>
            </w:pPr>
            <w:r w:rsidRPr="00CE493A">
              <w:t>India, IST</w:t>
            </w:r>
          </w:p>
        </w:tc>
      </w:tr>
      <w:tr w:rsidR="00A20E9D" w14:paraId="7F0B2DB9" w14:textId="77777777" w:rsidTr="00A33790">
        <w:tc>
          <w:tcPr>
            <w:tcW w:w="1067" w:type="dxa"/>
            <w:tcPrChange w:id="647" w:author="Author">
              <w:tcPr>
                <w:tcW w:w="2070" w:type="dxa"/>
              </w:tcPr>
            </w:tcPrChange>
          </w:tcPr>
          <w:p w14:paraId="3C573038" w14:textId="77777777" w:rsidR="00A20E9D" w:rsidRPr="00A92257" w:rsidRDefault="00A20E9D" w:rsidP="003D2392">
            <w:pPr>
              <w:rPr>
                <w:rFonts w:asciiTheme="minorHAnsi" w:hAnsiTheme="minorHAnsi"/>
              </w:rPr>
            </w:pPr>
            <w:r w:rsidRPr="00EC11E5">
              <w:t>Project Manager</w:t>
            </w:r>
          </w:p>
        </w:tc>
        <w:tc>
          <w:tcPr>
            <w:tcW w:w="836" w:type="dxa"/>
            <w:tcPrChange w:id="648" w:author="Author">
              <w:tcPr>
                <w:tcW w:w="1800" w:type="dxa"/>
              </w:tcPr>
            </w:tcPrChange>
          </w:tcPr>
          <w:p w14:paraId="77E1B55F" w14:textId="120A3A04" w:rsidR="00A20E9D" w:rsidRPr="00A92257" w:rsidRDefault="00A8168B" w:rsidP="003D2392">
            <w:pPr>
              <w:rPr>
                <w:rFonts w:asciiTheme="minorHAnsi" w:hAnsiTheme="minorHAnsi"/>
              </w:rPr>
            </w:pPr>
            <w:r>
              <w:t>Navita Kosta</w:t>
            </w:r>
          </w:p>
        </w:tc>
        <w:tc>
          <w:tcPr>
            <w:tcW w:w="2462" w:type="dxa"/>
            <w:tcPrChange w:id="649" w:author="Author">
              <w:tcPr>
                <w:tcW w:w="2970" w:type="dxa"/>
              </w:tcPr>
            </w:tcPrChange>
          </w:tcPr>
          <w:p w14:paraId="28F80655" w14:textId="0A55E33C" w:rsidR="00A20E9D" w:rsidRPr="00A92257" w:rsidRDefault="00A8168B" w:rsidP="003D2392">
            <w:pPr>
              <w:rPr>
                <w:rFonts w:asciiTheme="minorHAnsi" w:hAnsiTheme="minorHAnsi"/>
              </w:rPr>
            </w:pPr>
            <w:r>
              <w:t>navitak@microsoft.com</w:t>
            </w:r>
          </w:p>
        </w:tc>
        <w:tc>
          <w:tcPr>
            <w:tcW w:w="4545" w:type="dxa"/>
            <w:tcPrChange w:id="650" w:author="Author">
              <w:tcPr>
                <w:tcW w:w="1080" w:type="dxa"/>
              </w:tcPr>
            </w:tcPrChange>
          </w:tcPr>
          <w:p w14:paraId="4E17B86E" w14:textId="77777777" w:rsidR="00A20E9D" w:rsidRPr="00A92257" w:rsidRDefault="00A20E9D" w:rsidP="003D2392">
            <w:pPr>
              <w:rPr>
                <w:rFonts w:asciiTheme="minorHAnsi" w:hAnsiTheme="minorHAnsi"/>
              </w:rPr>
            </w:pPr>
            <w:r w:rsidRPr="00CE493A">
              <w:t>India, IST</w:t>
            </w:r>
          </w:p>
        </w:tc>
      </w:tr>
    </w:tbl>
    <w:tbl>
      <w:tblPr>
        <w:tblStyle w:val="TableGrid"/>
        <w:tblpPr w:leftFromText="180" w:rightFromText="180" w:vertAnchor="text" w:horzAnchor="margin" w:tblpY="840"/>
        <w:tblW w:w="0" w:type="auto"/>
        <w:tblLayout w:type="fixed"/>
        <w:tblLook w:val="04A0" w:firstRow="1" w:lastRow="0" w:firstColumn="1" w:lastColumn="0" w:noHBand="0" w:noVBand="1"/>
        <w:tblPrChange w:id="651" w:author="Author">
          <w:tblPr>
            <w:tblStyle w:val="TableGrid"/>
            <w:tblpPr w:leftFromText="180" w:rightFromText="180" w:vertAnchor="text" w:horzAnchor="margin" w:tblpY="840"/>
            <w:tblW w:w="0" w:type="auto"/>
            <w:tblLayout w:type="fixed"/>
            <w:tblLook w:val="04A0" w:firstRow="1" w:lastRow="0" w:firstColumn="1" w:lastColumn="0" w:noHBand="0" w:noVBand="1"/>
          </w:tblPr>
        </w:tblPrChange>
      </w:tblPr>
      <w:tblGrid>
        <w:gridCol w:w="2340"/>
        <w:gridCol w:w="1080"/>
        <w:gridCol w:w="1800"/>
        <w:gridCol w:w="2520"/>
        <w:gridCol w:w="1260"/>
        <w:tblGridChange w:id="652">
          <w:tblGrid>
            <w:gridCol w:w="2070"/>
            <w:gridCol w:w="2880"/>
            <w:gridCol w:w="1980"/>
            <w:gridCol w:w="990"/>
          </w:tblGrid>
        </w:tblGridChange>
      </w:tblGrid>
      <w:tr w:rsidR="00F34ED6" w14:paraId="19168D92" w14:textId="77777777" w:rsidTr="004F3D38">
        <w:trPr>
          <w:cnfStyle w:val="100000000000" w:firstRow="1" w:lastRow="0" w:firstColumn="0" w:lastColumn="0" w:oddVBand="0" w:evenVBand="0" w:oddHBand="0" w:evenHBand="0" w:firstRowFirstColumn="0" w:firstRowLastColumn="0" w:lastRowFirstColumn="0" w:lastRowLastColumn="0"/>
        </w:trPr>
        <w:tc>
          <w:tcPr>
            <w:tcW w:w="3420" w:type="dxa"/>
            <w:gridSpan w:val="2"/>
            <w:tcPrChange w:id="653" w:author="Author">
              <w:tcPr>
                <w:tcW w:w="2070" w:type="dxa"/>
              </w:tcPr>
            </w:tcPrChange>
          </w:tcPr>
          <w:p w14:paraId="3A19ACBF" w14:textId="77777777" w:rsidR="00F34ED6" w:rsidRPr="00A92257" w:rsidRDefault="00F34ED6" w:rsidP="00F34ED6">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C11E5">
              <w:t>Role</w:t>
            </w:r>
          </w:p>
        </w:tc>
        <w:tc>
          <w:tcPr>
            <w:tcW w:w="1800" w:type="dxa"/>
            <w:tcPrChange w:id="654" w:author="Author">
              <w:tcPr>
                <w:tcW w:w="2880" w:type="dxa"/>
              </w:tcPr>
            </w:tcPrChange>
          </w:tcPr>
          <w:p w14:paraId="0604E079" w14:textId="77777777" w:rsidR="00F34ED6" w:rsidRPr="00A92257" w:rsidRDefault="00F34ED6" w:rsidP="00F34ED6">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9B2277">
              <w:t>Contact</w:t>
            </w:r>
          </w:p>
        </w:tc>
        <w:tc>
          <w:tcPr>
            <w:tcW w:w="2520" w:type="dxa"/>
            <w:tcPrChange w:id="655" w:author="Author">
              <w:tcPr>
                <w:tcW w:w="1980" w:type="dxa"/>
              </w:tcPr>
            </w:tcPrChange>
          </w:tcPr>
          <w:p w14:paraId="04244792" w14:textId="77777777" w:rsidR="00F34ED6" w:rsidRPr="00A92257" w:rsidRDefault="00F34ED6" w:rsidP="00F34ED6">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0278EF">
              <w:t>Email</w:t>
            </w:r>
          </w:p>
        </w:tc>
        <w:tc>
          <w:tcPr>
            <w:tcW w:w="1260" w:type="dxa"/>
            <w:tcPrChange w:id="656" w:author="Author">
              <w:tcPr>
                <w:tcW w:w="990" w:type="dxa"/>
              </w:tcPr>
            </w:tcPrChange>
          </w:tcPr>
          <w:p w14:paraId="7EDA55B2" w14:textId="77777777" w:rsidR="00F34ED6" w:rsidRPr="00A92257" w:rsidRDefault="00F34ED6" w:rsidP="00F34ED6">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21794B">
              <w:t>Time zone</w:t>
            </w:r>
          </w:p>
        </w:tc>
      </w:tr>
      <w:tr w:rsidR="00F34ED6" w:rsidRPr="00BA19DA" w14:paraId="6AB48536" w14:textId="77777777" w:rsidTr="004F3D38">
        <w:tc>
          <w:tcPr>
            <w:tcW w:w="2340" w:type="dxa"/>
            <w:tcPrChange w:id="657" w:author="Author">
              <w:tcPr>
                <w:tcW w:w="2070" w:type="dxa"/>
              </w:tcPr>
            </w:tcPrChange>
          </w:tcPr>
          <w:p w14:paraId="1141CFEA" w14:textId="269C2326" w:rsidR="00F34ED6" w:rsidRPr="00BA19DA" w:rsidRDefault="00107795" w:rsidP="00F34ED6">
            <w:r>
              <w:t>US Helpdesk</w:t>
            </w:r>
          </w:p>
        </w:tc>
        <w:tc>
          <w:tcPr>
            <w:tcW w:w="0" w:type="dxa"/>
            <w:gridSpan w:val="2"/>
            <w:tcPrChange w:id="658" w:author="Author">
              <w:tcPr>
                <w:tcW w:w="2880" w:type="dxa"/>
              </w:tcPr>
            </w:tcPrChange>
          </w:tcPr>
          <w:p w14:paraId="29829A04" w14:textId="29F6001B" w:rsidR="00F34ED6" w:rsidRPr="00BA19DA" w:rsidRDefault="00107795" w:rsidP="00F34ED6">
            <w:r>
              <w:t>1-</w:t>
            </w:r>
            <w:r w:rsidRPr="00107795">
              <w:t>877-472-5005</w:t>
            </w:r>
          </w:p>
        </w:tc>
        <w:tc>
          <w:tcPr>
            <w:tcW w:w="2520" w:type="dxa"/>
            <w:tcPrChange w:id="659" w:author="Author">
              <w:tcPr>
                <w:tcW w:w="1980" w:type="dxa"/>
              </w:tcPr>
            </w:tcPrChange>
          </w:tcPr>
          <w:p w14:paraId="125B65AB" w14:textId="3284CDBD" w:rsidR="00F34ED6" w:rsidRPr="00BA19DA" w:rsidRDefault="009E20BC" w:rsidP="00F34ED6">
            <w:r>
              <w:fldChar w:fldCharType="begin"/>
            </w:r>
            <w:r>
              <w:instrText xml:space="preserve"> HYPERLINK "mailto:North_American_Service_Desk_Mailbox@Manulife.com" </w:instrText>
            </w:r>
            <w:r>
              <w:fldChar w:fldCharType="separate"/>
            </w:r>
            <w:r w:rsidR="00164F8F" w:rsidRPr="002B0571">
              <w:rPr>
                <w:rStyle w:val="Hyperlink"/>
                <w:rFonts w:asciiTheme="minorHAnsi" w:hAnsiTheme="minorHAnsi"/>
              </w:rPr>
              <w:t>North_American_Service_Desk_Mailbox@Manulife.com</w:t>
            </w:r>
            <w:r>
              <w:rPr>
                <w:rStyle w:val="Hyperlink"/>
                <w:rFonts w:asciiTheme="minorHAnsi" w:hAnsiTheme="minorHAnsi"/>
              </w:rPr>
              <w:fldChar w:fldCharType="end"/>
            </w:r>
          </w:p>
        </w:tc>
        <w:tc>
          <w:tcPr>
            <w:tcW w:w="1260" w:type="dxa"/>
            <w:tcPrChange w:id="660" w:author="Author">
              <w:tcPr>
                <w:tcW w:w="990" w:type="dxa"/>
              </w:tcPr>
            </w:tcPrChange>
          </w:tcPr>
          <w:p w14:paraId="57581F45" w14:textId="15D555F8" w:rsidR="00F34ED6" w:rsidRPr="00BA19DA" w:rsidDel="00417AC1" w:rsidRDefault="00164F8F" w:rsidP="00F34ED6">
            <w:r>
              <w:t>EST</w:t>
            </w:r>
          </w:p>
        </w:tc>
      </w:tr>
      <w:tr w:rsidR="00F34ED6" w:rsidRPr="00BA19DA" w14:paraId="5CE03D94" w14:textId="77777777" w:rsidTr="004F3D38">
        <w:tc>
          <w:tcPr>
            <w:tcW w:w="2340" w:type="dxa"/>
            <w:tcPrChange w:id="661" w:author="Author">
              <w:tcPr>
                <w:tcW w:w="2070" w:type="dxa"/>
              </w:tcPr>
            </w:tcPrChange>
          </w:tcPr>
          <w:p w14:paraId="2A675F15" w14:textId="0EE4F40D" w:rsidR="00F34ED6" w:rsidRPr="00C201B3" w:rsidRDefault="00107795" w:rsidP="00F34ED6">
            <w:r>
              <w:t>Canada Helpdesk</w:t>
            </w:r>
          </w:p>
        </w:tc>
        <w:tc>
          <w:tcPr>
            <w:tcW w:w="0" w:type="dxa"/>
            <w:gridSpan w:val="2"/>
            <w:tcPrChange w:id="662" w:author="Author">
              <w:tcPr>
                <w:tcW w:w="2880" w:type="dxa"/>
              </w:tcPr>
            </w:tcPrChange>
          </w:tcPr>
          <w:p w14:paraId="48551DF8" w14:textId="5015F11E" w:rsidR="00F34ED6" w:rsidRPr="00C201B3" w:rsidRDefault="00164F8F" w:rsidP="00F34ED6">
            <w:r w:rsidRPr="00164F8F">
              <w:t>1-888-990-9917</w:t>
            </w:r>
          </w:p>
        </w:tc>
        <w:tc>
          <w:tcPr>
            <w:tcW w:w="2520" w:type="dxa"/>
            <w:tcPrChange w:id="663" w:author="Author">
              <w:tcPr>
                <w:tcW w:w="1980" w:type="dxa"/>
              </w:tcPr>
            </w:tcPrChange>
          </w:tcPr>
          <w:p w14:paraId="046B9D59" w14:textId="2BD59F0F" w:rsidR="00F34ED6" w:rsidRPr="00C201B3" w:rsidRDefault="009E20BC" w:rsidP="00F34ED6">
            <w:r>
              <w:fldChar w:fldCharType="begin"/>
            </w:r>
            <w:r>
              <w:instrText xml:space="preserve"> HYPERLINK "mailto:North_American_Service_Desk_Mailbox@Manulife.com" </w:instrText>
            </w:r>
            <w:r>
              <w:fldChar w:fldCharType="separate"/>
            </w:r>
            <w:r w:rsidR="00164F8F" w:rsidRPr="002B0571">
              <w:rPr>
                <w:rStyle w:val="Hyperlink"/>
                <w:rFonts w:asciiTheme="minorHAnsi" w:hAnsiTheme="minorHAnsi"/>
              </w:rPr>
              <w:t>North_American_Service_Desk_Mailbox@Manulife.com</w:t>
            </w:r>
            <w:r>
              <w:rPr>
                <w:rStyle w:val="Hyperlink"/>
                <w:rFonts w:asciiTheme="minorHAnsi" w:hAnsiTheme="minorHAnsi"/>
              </w:rPr>
              <w:fldChar w:fldCharType="end"/>
            </w:r>
          </w:p>
        </w:tc>
        <w:tc>
          <w:tcPr>
            <w:tcW w:w="1260" w:type="dxa"/>
            <w:tcPrChange w:id="664" w:author="Author">
              <w:tcPr>
                <w:tcW w:w="990" w:type="dxa"/>
              </w:tcPr>
            </w:tcPrChange>
          </w:tcPr>
          <w:p w14:paraId="2F80022D" w14:textId="2FCD3B75" w:rsidR="00F34ED6" w:rsidRPr="00C201B3" w:rsidRDefault="00164F8F" w:rsidP="00F34ED6">
            <w:r>
              <w:t>EST</w:t>
            </w:r>
          </w:p>
        </w:tc>
      </w:tr>
      <w:tr w:rsidR="008442E7" w14:paraId="1DC580F1" w14:textId="77777777" w:rsidTr="004F3D38">
        <w:tc>
          <w:tcPr>
            <w:tcW w:w="2340" w:type="dxa"/>
            <w:tcPrChange w:id="665" w:author="Author">
              <w:tcPr>
                <w:tcW w:w="2070" w:type="dxa"/>
              </w:tcPr>
            </w:tcPrChange>
          </w:tcPr>
          <w:p w14:paraId="4A6F92FB" w14:textId="07CD5C08" w:rsidR="008442E7" w:rsidRPr="00AD3E3F" w:rsidRDefault="00993DBD" w:rsidP="00F34ED6">
            <w:r>
              <w:t>Ming Li</w:t>
            </w:r>
          </w:p>
        </w:tc>
        <w:tc>
          <w:tcPr>
            <w:tcW w:w="0" w:type="dxa"/>
            <w:gridSpan w:val="2"/>
            <w:tcPrChange w:id="666" w:author="Author">
              <w:tcPr>
                <w:tcW w:w="2880" w:type="dxa"/>
              </w:tcPr>
            </w:tcPrChange>
          </w:tcPr>
          <w:p w14:paraId="35668705" w14:textId="51B95752" w:rsidR="008442E7" w:rsidRPr="00C201B3" w:rsidRDefault="008442E7" w:rsidP="00F34ED6"/>
        </w:tc>
        <w:tc>
          <w:tcPr>
            <w:tcW w:w="2520" w:type="dxa"/>
            <w:tcPrChange w:id="667" w:author="Author">
              <w:tcPr>
                <w:tcW w:w="1980" w:type="dxa"/>
              </w:tcPr>
            </w:tcPrChange>
          </w:tcPr>
          <w:p w14:paraId="39568A82" w14:textId="3D43BC4B" w:rsidR="008442E7" w:rsidRPr="00C201B3" w:rsidRDefault="009E20BC" w:rsidP="00F34ED6">
            <w:r>
              <w:fldChar w:fldCharType="begin"/>
            </w:r>
            <w:r>
              <w:instrText xml:space="preserve"> HYPERLINK "mailto:MingLi_Ooi@manulife.com" </w:instrText>
            </w:r>
            <w:r>
              <w:fldChar w:fldCharType="separate"/>
            </w:r>
            <w:r w:rsidR="00993DBD" w:rsidRPr="002B0571">
              <w:rPr>
                <w:rStyle w:val="Hyperlink"/>
                <w:rFonts w:asciiTheme="minorHAnsi" w:hAnsiTheme="minorHAnsi"/>
              </w:rPr>
              <w:t>MingLi_Ooi@manulife.com</w:t>
            </w:r>
            <w:r>
              <w:rPr>
                <w:rStyle w:val="Hyperlink"/>
                <w:rFonts w:asciiTheme="minorHAnsi" w:hAnsiTheme="minorHAnsi"/>
              </w:rPr>
              <w:fldChar w:fldCharType="end"/>
            </w:r>
          </w:p>
        </w:tc>
        <w:tc>
          <w:tcPr>
            <w:tcW w:w="1260" w:type="dxa"/>
            <w:tcPrChange w:id="668" w:author="Author">
              <w:tcPr>
                <w:tcW w:w="990" w:type="dxa"/>
              </w:tcPr>
            </w:tcPrChange>
          </w:tcPr>
          <w:p w14:paraId="480C5FD6" w14:textId="0A1992E5" w:rsidR="008442E7" w:rsidRPr="00C201B3" w:rsidRDefault="00993DBD" w:rsidP="00F34ED6">
            <w:r>
              <w:t>EST</w:t>
            </w:r>
          </w:p>
        </w:tc>
      </w:tr>
    </w:tbl>
    <w:p w14:paraId="6AE60346" w14:textId="57E9870E" w:rsidR="00A20E9D" w:rsidRDefault="00D7324E" w:rsidP="00A20E9D">
      <w:pPr>
        <w:pStyle w:val="Heading2Numbered"/>
      </w:pPr>
      <w:bookmarkStart w:id="669" w:name="_Toc503954854"/>
      <w:bookmarkStart w:id="670" w:name="_Toc503954911"/>
      <w:bookmarkStart w:id="671" w:name="_Toc503957273"/>
      <w:r>
        <w:t>Manulife</w:t>
      </w:r>
      <w:r w:rsidR="00475EA7">
        <w:t xml:space="preserve"> </w:t>
      </w:r>
      <w:r w:rsidR="00A20E9D">
        <w:t>Contacts</w:t>
      </w:r>
      <w:bookmarkEnd w:id="669"/>
      <w:bookmarkEnd w:id="670"/>
      <w:bookmarkEnd w:id="671"/>
    </w:p>
    <w:p w14:paraId="44ACBB2A" w14:textId="36DD0B2F" w:rsidR="00F34ED6" w:rsidRPr="00CE493A" w:rsidRDefault="00F34ED6" w:rsidP="00B70BB7">
      <w:pPr>
        <w:rPr>
          <w:sz w:val="20"/>
          <w:szCs w:val="20"/>
        </w:rPr>
      </w:pPr>
    </w:p>
    <w:p w14:paraId="718B742E" w14:textId="77777777" w:rsidR="0055717E" w:rsidRPr="008E4057" w:rsidRDefault="002B325B" w:rsidP="0055717E">
      <w:pPr>
        <w:pStyle w:val="Heading1Numbered"/>
      </w:pPr>
      <w:bookmarkStart w:id="672" w:name="_Toc503954855"/>
      <w:bookmarkStart w:id="673" w:name="_Toc503954912"/>
      <w:bookmarkStart w:id="674" w:name="_Toc503957274"/>
      <w:bookmarkEnd w:id="620"/>
      <w:bookmarkEnd w:id="621"/>
      <w:r>
        <w:t>Technical Details</w:t>
      </w:r>
      <w:bookmarkEnd w:id="672"/>
      <w:bookmarkEnd w:id="673"/>
      <w:bookmarkEnd w:id="674"/>
    </w:p>
    <w:p w14:paraId="44EBB990" w14:textId="25D6DB1C" w:rsidR="00E772C1" w:rsidRDefault="004105F4" w:rsidP="0055717E">
      <w:r>
        <w:t xml:space="preserve">This </w:t>
      </w:r>
      <w:r w:rsidR="00A20E9D">
        <w:t>section</w:t>
      </w:r>
      <w:r w:rsidR="002012EA" w:rsidRPr="008C24EB">
        <w:t xml:space="preserve"> </w:t>
      </w:r>
      <w:r>
        <w:t>provide</w:t>
      </w:r>
      <w:r w:rsidR="00A20E9D">
        <w:t>s</w:t>
      </w:r>
      <w:r>
        <w:t xml:space="preserve"> details regarding</w:t>
      </w:r>
      <w:r w:rsidR="002012EA" w:rsidRPr="008C24EB">
        <w:t xml:space="preserve"> the</w:t>
      </w:r>
      <w:r w:rsidR="00F34C1E" w:rsidRPr="008C24EB">
        <w:t xml:space="preserve"> environments that </w:t>
      </w:r>
      <w:r w:rsidR="004D4A16" w:rsidRPr="008C24EB">
        <w:t>will be used</w:t>
      </w:r>
      <w:r w:rsidR="00F34C1E" w:rsidRPr="008C24EB">
        <w:t xml:space="preserve"> for the migration.</w:t>
      </w:r>
      <w:r w:rsidR="00913CD2">
        <w:t xml:space="preserve"> Following diagram depicts the Environment Deta</w:t>
      </w:r>
      <w:r w:rsidR="00E772C1">
        <w:t>ils.</w:t>
      </w:r>
    </w:p>
    <w:p w14:paraId="2A463372" w14:textId="77777777" w:rsidR="00F34C1E" w:rsidRPr="008E4057" w:rsidRDefault="00F34C1E" w:rsidP="00F34C1E">
      <w:pPr>
        <w:pStyle w:val="Heading2Numbered"/>
      </w:pPr>
      <w:bookmarkStart w:id="675" w:name="_Ref503449281"/>
      <w:bookmarkStart w:id="676" w:name="_Ref503449286"/>
      <w:bookmarkStart w:id="677" w:name="_Toc503954856"/>
      <w:bookmarkStart w:id="678" w:name="_Toc503954913"/>
      <w:bookmarkStart w:id="679" w:name="_Toc503957275"/>
      <w:r w:rsidRPr="008E4057">
        <w:t>Source Environment</w:t>
      </w:r>
      <w:bookmarkEnd w:id="675"/>
      <w:bookmarkEnd w:id="676"/>
      <w:bookmarkEnd w:id="677"/>
      <w:bookmarkEnd w:id="678"/>
      <w:bookmarkEnd w:id="679"/>
    </w:p>
    <w:p w14:paraId="46923640" w14:textId="2B0D85CE" w:rsidR="000C312D" w:rsidRDefault="000C312D" w:rsidP="002012EA">
      <w:r>
        <w:t>Manulife SharePoint (MOSS 2007) on-premise environment</w:t>
      </w:r>
      <w:r w:rsidR="00DF770E">
        <w:t>s</w:t>
      </w:r>
      <w:r>
        <w:t xml:space="preserve"> </w:t>
      </w:r>
      <w:r w:rsidR="00DF770E">
        <w:t xml:space="preserve">are </w:t>
      </w:r>
      <w:r w:rsidR="00030288">
        <w:t>source environment</w:t>
      </w:r>
      <w:r w:rsidR="00DF770E">
        <w:t>s</w:t>
      </w:r>
      <w:r>
        <w:t xml:space="preserve"> for the migration. As per SoW, there are two farms consi</w:t>
      </w:r>
      <w:r w:rsidR="00DF770E">
        <w:t>st</w:t>
      </w:r>
      <w:r>
        <w:t xml:space="preserve"> of overall data volume approximately 7 TB. Manulife has been in-process to perform remediation </w:t>
      </w:r>
      <w:r w:rsidR="00DF770E">
        <w:t xml:space="preserve">activities </w:t>
      </w:r>
      <w:r>
        <w:t xml:space="preserve">in source to make them compatible prior </w:t>
      </w:r>
      <w:r w:rsidR="00030288">
        <w:t xml:space="preserve">migrating </w:t>
      </w:r>
      <w:r>
        <w:t xml:space="preserve">to </w:t>
      </w:r>
      <w:r w:rsidR="00030288">
        <w:t>target environment</w:t>
      </w:r>
      <w:r>
        <w:t>.</w:t>
      </w:r>
    </w:p>
    <w:p w14:paraId="62305C53" w14:textId="58415816" w:rsidR="002012EA" w:rsidRDefault="002012EA" w:rsidP="002012EA">
      <w:r w:rsidRPr="008C24EB">
        <w:t xml:space="preserve">Following are the details of the </w:t>
      </w:r>
      <w:r w:rsidR="000B526D">
        <w:t xml:space="preserve">Environment which </w:t>
      </w:r>
      <w:r w:rsidR="00420501">
        <w:t>are currently in Scope</w:t>
      </w:r>
      <w:r w:rsidR="000B526D">
        <w:t xml:space="preserve">. </w:t>
      </w:r>
      <w:r w:rsidR="00DF770E">
        <w:t xml:space="preserve">Manulife requested to perform sample migration on UAT site collections, however Manulife </w:t>
      </w:r>
      <w:r w:rsidR="009D6973">
        <w:t xml:space="preserve">later </w:t>
      </w:r>
      <w:r w:rsidR="00DF770E">
        <w:t xml:space="preserve">provided </w:t>
      </w:r>
      <w:r w:rsidR="009D6973">
        <w:t xml:space="preserve">additional </w:t>
      </w:r>
      <w:r w:rsidR="00DF770E">
        <w:t>2 site collections from Production environment</w:t>
      </w:r>
      <w:r w:rsidR="009D6973">
        <w:t>s</w:t>
      </w:r>
      <w:r w:rsidR="00DF770E">
        <w:t xml:space="preserve"> upon request from Microsoft</w:t>
      </w:r>
      <w:r w:rsidR="009D6973">
        <w:t>.</w:t>
      </w:r>
    </w:p>
    <w:tbl>
      <w:tblPr>
        <w:tblStyle w:val="TableGrid"/>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680" w:author="Author">
          <w:tblPr>
            <w:tblStyle w:val="TableGrid"/>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3450"/>
        <w:gridCol w:w="3449"/>
        <w:gridCol w:w="3449"/>
        <w:tblGridChange w:id="681">
          <w:tblGrid>
            <w:gridCol w:w="993"/>
            <w:gridCol w:w="2976"/>
            <w:gridCol w:w="6379"/>
          </w:tblGrid>
        </w:tblGridChange>
      </w:tblGrid>
      <w:tr w:rsidR="00ED31AF" w:rsidRPr="00BA19DA" w14:paraId="05F6C1D0" w14:textId="77777777" w:rsidTr="00A92257">
        <w:trPr>
          <w:cnfStyle w:val="100000000000" w:firstRow="1" w:lastRow="0" w:firstColumn="0" w:lastColumn="0" w:oddVBand="0" w:evenVBand="0" w:oddHBand="0" w:evenHBand="0" w:firstRowFirstColumn="0" w:firstRowLastColumn="0" w:lastRowFirstColumn="0" w:lastRowLastColumn="0"/>
          <w:trHeight w:val="533"/>
          <w:trPrChange w:id="682" w:author="Author">
            <w:trPr>
              <w:trHeight w:val="533"/>
            </w:trPr>
          </w:trPrChange>
        </w:trPr>
        <w:tc>
          <w:tcPr>
            <w:tcW w:w="0" w:type="dxa"/>
            <w:hideMark/>
            <w:tcPrChange w:id="683" w:author="Author">
              <w:tcPr>
                <w:tcW w:w="993" w:type="dxa"/>
                <w:hideMark/>
              </w:tcPr>
            </w:tcPrChange>
          </w:tcPr>
          <w:p w14:paraId="17DFFEE6" w14:textId="77777777" w:rsidR="00ED31AF" w:rsidRPr="00A92257" w:rsidRDefault="00ED31AF">
            <w:pPr>
              <w:cnfStyle w:val="100000000000" w:firstRow="1" w:lastRow="0" w:firstColumn="0" w:lastColumn="0" w:oddVBand="0" w:evenVBand="0" w:oddHBand="0" w:evenHBand="0" w:firstRowFirstColumn="0" w:firstRowLastColumn="0" w:lastRowFirstColumn="0" w:lastRowLastColumn="0"/>
              <w:rPr>
                <w:rFonts w:asciiTheme="minorHAnsi" w:hAnsiTheme="minorHAnsi"/>
                <w:b/>
                <w:color w:val="FFFFFF"/>
                <w:sz w:val="20"/>
                <w:szCs w:val="20"/>
              </w:rPr>
            </w:pPr>
            <w:r w:rsidRPr="00A92257">
              <w:rPr>
                <w:b/>
                <w:color w:val="FFFFFF"/>
                <w:sz w:val="20"/>
                <w:szCs w:val="20"/>
              </w:rPr>
              <w:t>SL. No.</w:t>
            </w:r>
          </w:p>
        </w:tc>
        <w:tc>
          <w:tcPr>
            <w:tcW w:w="0" w:type="dxa"/>
            <w:hideMark/>
            <w:tcPrChange w:id="684" w:author="Author">
              <w:tcPr>
                <w:tcW w:w="2976" w:type="dxa"/>
                <w:hideMark/>
              </w:tcPr>
            </w:tcPrChange>
          </w:tcPr>
          <w:p w14:paraId="07427D3F" w14:textId="77777777" w:rsidR="00ED31AF" w:rsidRPr="00A92257" w:rsidRDefault="00ED31AF">
            <w:pPr>
              <w:cnfStyle w:val="100000000000" w:firstRow="1" w:lastRow="0" w:firstColumn="0" w:lastColumn="0" w:oddVBand="0" w:evenVBand="0" w:oddHBand="0" w:evenHBand="0" w:firstRowFirstColumn="0" w:firstRowLastColumn="0" w:lastRowFirstColumn="0" w:lastRowLastColumn="0"/>
              <w:rPr>
                <w:rFonts w:asciiTheme="minorHAnsi" w:hAnsiTheme="minorHAnsi"/>
                <w:b/>
                <w:color w:val="FFFFFF"/>
                <w:sz w:val="20"/>
                <w:szCs w:val="20"/>
              </w:rPr>
            </w:pPr>
            <w:r w:rsidRPr="00A92257">
              <w:rPr>
                <w:b/>
                <w:color w:val="FFFFFF"/>
                <w:sz w:val="20"/>
                <w:szCs w:val="20"/>
              </w:rPr>
              <w:t>Farm Name</w:t>
            </w:r>
          </w:p>
        </w:tc>
        <w:tc>
          <w:tcPr>
            <w:tcW w:w="0" w:type="dxa"/>
            <w:hideMark/>
            <w:tcPrChange w:id="685" w:author="Author">
              <w:tcPr>
                <w:tcW w:w="6379" w:type="dxa"/>
                <w:hideMark/>
              </w:tcPr>
            </w:tcPrChange>
          </w:tcPr>
          <w:p w14:paraId="4A3FA055" w14:textId="19610762" w:rsidR="00ED31AF" w:rsidRPr="00A92257" w:rsidRDefault="00ED31AF">
            <w:pPr>
              <w:cnfStyle w:val="100000000000" w:firstRow="1" w:lastRow="0" w:firstColumn="0" w:lastColumn="0" w:oddVBand="0" w:evenVBand="0" w:oddHBand="0" w:evenHBand="0" w:firstRowFirstColumn="0" w:firstRowLastColumn="0" w:lastRowFirstColumn="0" w:lastRowLastColumn="0"/>
              <w:rPr>
                <w:rFonts w:asciiTheme="minorHAnsi" w:hAnsiTheme="minorHAnsi"/>
                <w:b/>
                <w:color w:val="FFFFFF"/>
                <w:sz w:val="20"/>
                <w:szCs w:val="20"/>
              </w:rPr>
            </w:pPr>
            <w:r w:rsidRPr="00A92257">
              <w:rPr>
                <w:b/>
                <w:color w:val="FFFFFF"/>
                <w:sz w:val="20"/>
                <w:szCs w:val="20"/>
              </w:rPr>
              <w:t xml:space="preserve">SP Version </w:t>
            </w:r>
          </w:p>
        </w:tc>
      </w:tr>
      <w:tr w:rsidR="00ED31AF" w:rsidRPr="00BA19DA" w14:paraId="5520EB80" w14:textId="77777777" w:rsidTr="00A92257">
        <w:trPr>
          <w:trHeight w:val="249"/>
          <w:trPrChange w:id="686" w:author="Author">
            <w:trPr>
              <w:trHeight w:val="249"/>
            </w:trPr>
          </w:trPrChange>
        </w:trPr>
        <w:tc>
          <w:tcPr>
            <w:tcW w:w="0" w:type="dxa"/>
            <w:hideMark/>
            <w:tcPrChange w:id="687" w:author="Author">
              <w:tcPr>
                <w:tcW w:w="993" w:type="dxa"/>
                <w:hideMark/>
              </w:tcPr>
            </w:tcPrChange>
          </w:tcPr>
          <w:p w14:paraId="6675EF60" w14:textId="77777777" w:rsidR="00ED31AF" w:rsidRPr="00A92257" w:rsidRDefault="00ED31AF">
            <w:pPr>
              <w:rPr>
                <w:rFonts w:asciiTheme="minorHAnsi" w:hAnsiTheme="minorHAnsi"/>
                <w:b/>
                <w:color w:val="1F3864"/>
                <w:sz w:val="20"/>
                <w:szCs w:val="20"/>
              </w:rPr>
            </w:pPr>
            <w:r w:rsidRPr="00A92257">
              <w:rPr>
                <w:b/>
                <w:color w:val="1F3864"/>
                <w:sz w:val="20"/>
                <w:szCs w:val="20"/>
              </w:rPr>
              <w:t>1</w:t>
            </w:r>
          </w:p>
        </w:tc>
        <w:tc>
          <w:tcPr>
            <w:tcW w:w="0" w:type="dxa"/>
            <w:hideMark/>
            <w:tcPrChange w:id="688" w:author="Author">
              <w:tcPr>
                <w:tcW w:w="2976" w:type="dxa"/>
                <w:hideMark/>
              </w:tcPr>
            </w:tcPrChange>
          </w:tcPr>
          <w:p w14:paraId="556D1329" w14:textId="19545E34" w:rsidR="00ED31AF" w:rsidRPr="00A92257" w:rsidRDefault="00030288">
            <w:pPr>
              <w:rPr>
                <w:rFonts w:asciiTheme="minorHAnsi" w:hAnsiTheme="minorHAnsi"/>
                <w:color w:val="1F3864"/>
                <w:sz w:val="20"/>
                <w:szCs w:val="20"/>
              </w:rPr>
            </w:pPr>
            <w:r>
              <w:rPr>
                <w:color w:val="1F3864"/>
                <w:sz w:val="20"/>
                <w:szCs w:val="20"/>
              </w:rPr>
              <w:t>CDN</w:t>
            </w:r>
          </w:p>
        </w:tc>
        <w:tc>
          <w:tcPr>
            <w:tcW w:w="0" w:type="dxa"/>
            <w:hideMark/>
            <w:tcPrChange w:id="689" w:author="Author">
              <w:tcPr>
                <w:tcW w:w="6379" w:type="dxa"/>
                <w:hideMark/>
              </w:tcPr>
            </w:tcPrChange>
          </w:tcPr>
          <w:p w14:paraId="0A400588" w14:textId="79E873BF" w:rsidR="00ED31AF" w:rsidRPr="00A92257" w:rsidRDefault="00030288">
            <w:pPr>
              <w:rPr>
                <w:rFonts w:asciiTheme="minorHAnsi" w:hAnsiTheme="minorHAnsi"/>
                <w:color w:val="1F3864"/>
                <w:sz w:val="20"/>
                <w:szCs w:val="20"/>
              </w:rPr>
            </w:pPr>
            <w:r>
              <w:rPr>
                <w:color w:val="1F3864"/>
                <w:sz w:val="20"/>
                <w:szCs w:val="20"/>
              </w:rPr>
              <w:t>MOSS 2007</w:t>
            </w:r>
          </w:p>
        </w:tc>
      </w:tr>
      <w:tr w:rsidR="00ED31AF" w:rsidRPr="00BA19DA" w14:paraId="2D345937" w14:textId="77777777" w:rsidTr="00A92257">
        <w:trPr>
          <w:trHeight w:val="265"/>
          <w:trPrChange w:id="690" w:author="Author">
            <w:trPr>
              <w:trHeight w:val="265"/>
            </w:trPr>
          </w:trPrChange>
        </w:trPr>
        <w:tc>
          <w:tcPr>
            <w:tcW w:w="0" w:type="dxa"/>
            <w:hideMark/>
            <w:tcPrChange w:id="691" w:author="Author">
              <w:tcPr>
                <w:tcW w:w="993" w:type="dxa"/>
                <w:hideMark/>
              </w:tcPr>
            </w:tcPrChange>
          </w:tcPr>
          <w:p w14:paraId="6AF77712" w14:textId="77777777" w:rsidR="00ED31AF" w:rsidRPr="00A92257" w:rsidRDefault="00ED31AF">
            <w:pPr>
              <w:rPr>
                <w:rFonts w:asciiTheme="minorHAnsi" w:hAnsiTheme="minorHAnsi"/>
                <w:b/>
                <w:color w:val="1F3864"/>
                <w:sz w:val="20"/>
                <w:szCs w:val="20"/>
              </w:rPr>
            </w:pPr>
            <w:r w:rsidRPr="00A92257">
              <w:rPr>
                <w:b/>
                <w:color w:val="1F3864"/>
                <w:sz w:val="20"/>
                <w:szCs w:val="20"/>
              </w:rPr>
              <w:t>2</w:t>
            </w:r>
          </w:p>
        </w:tc>
        <w:tc>
          <w:tcPr>
            <w:tcW w:w="0" w:type="dxa"/>
            <w:hideMark/>
            <w:tcPrChange w:id="692" w:author="Author">
              <w:tcPr>
                <w:tcW w:w="2976" w:type="dxa"/>
                <w:hideMark/>
              </w:tcPr>
            </w:tcPrChange>
          </w:tcPr>
          <w:p w14:paraId="329FEB1F" w14:textId="203D1236" w:rsidR="00ED31AF" w:rsidRPr="00A92257" w:rsidRDefault="00030288">
            <w:pPr>
              <w:rPr>
                <w:rFonts w:asciiTheme="minorHAnsi" w:hAnsiTheme="minorHAnsi"/>
                <w:color w:val="1F3864"/>
                <w:sz w:val="20"/>
                <w:szCs w:val="20"/>
              </w:rPr>
            </w:pPr>
            <w:r>
              <w:rPr>
                <w:color w:val="1F3864"/>
                <w:sz w:val="20"/>
                <w:szCs w:val="20"/>
              </w:rPr>
              <w:t>US</w:t>
            </w:r>
          </w:p>
        </w:tc>
        <w:tc>
          <w:tcPr>
            <w:tcW w:w="0" w:type="dxa"/>
            <w:hideMark/>
            <w:tcPrChange w:id="693" w:author="Author">
              <w:tcPr>
                <w:tcW w:w="6379" w:type="dxa"/>
                <w:hideMark/>
              </w:tcPr>
            </w:tcPrChange>
          </w:tcPr>
          <w:p w14:paraId="2B0D02E2" w14:textId="1F49A4BC" w:rsidR="00ED31AF" w:rsidRPr="00A92257" w:rsidRDefault="00030288">
            <w:pPr>
              <w:rPr>
                <w:rFonts w:asciiTheme="minorHAnsi" w:hAnsiTheme="minorHAnsi"/>
                <w:color w:val="1F3864"/>
                <w:sz w:val="20"/>
                <w:szCs w:val="20"/>
              </w:rPr>
            </w:pPr>
            <w:r>
              <w:rPr>
                <w:color w:val="1F3864"/>
                <w:sz w:val="20"/>
                <w:szCs w:val="20"/>
              </w:rPr>
              <w:t>MOSS 2007</w:t>
            </w:r>
          </w:p>
        </w:tc>
      </w:tr>
    </w:tbl>
    <w:p w14:paraId="422C5C92" w14:textId="06B7BB0F" w:rsidR="00ED31AF" w:rsidRDefault="00ED31AF" w:rsidP="002012EA"/>
    <w:p w14:paraId="518FF27C" w14:textId="2F55C9C6" w:rsidR="003D11E3" w:rsidRDefault="003D11E3" w:rsidP="00AD4A31">
      <w:r w:rsidRPr="00A92257">
        <w:rPr>
          <w:b/>
          <w:u w:val="single"/>
        </w:rPr>
        <w:t>Accounts:</w:t>
      </w:r>
      <w:r>
        <w:t xml:space="preserve"> Manulife has provided 5 accounts to access source environment. </w:t>
      </w:r>
      <w:r w:rsidR="00A53178">
        <w:t>Two</w:t>
      </w:r>
      <w:r>
        <w:t xml:space="preserve"> accounts will be granted site collection admin during Pre-Prep week 1 before start of a wave.</w:t>
      </w:r>
    </w:p>
    <w:p w14:paraId="557A0077" w14:textId="5E96C28C" w:rsidR="00AD4A31" w:rsidRPr="003D11E3" w:rsidRDefault="00AD4A31" w:rsidP="00AD4A31">
      <w:r>
        <w:t>Following are the details of source accounts.</w:t>
      </w:r>
    </w:p>
    <w:tbl>
      <w:tblPr>
        <w:tblStyle w:val="TableGrid"/>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694" w:author="Author">
          <w:tblPr>
            <w:tblStyle w:val="TableGrid"/>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3402"/>
        <w:gridCol w:w="3402"/>
        <w:gridCol w:w="3402"/>
        <w:tblGridChange w:id="695">
          <w:tblGrid>
            <w:gridCol w:w="3402"/>
            <w:gridCol w:w="3402"/>
            <w:gridCol w:w="3402"/>
          </w:tblGrid>
        </w:tblGridChange>
      </w:tblGrid>
      <w:tr w:rsidR="00975ED7" w:rsidRPr="00151F1C" w14:paraId="6D7F21F6"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696" w:author="Author">
              <w:tcPr>
                <w:tcW w:w="0" w:type="dxa"/>
              </w:tcPr>
            </w:tcPrChange>
          </w:tcPr>
          <w:p w14:paraId="5E2EA004" w14:textId="77777777" w:rsidR="006F7159" w:rsidRPr="00A92257" w:rsidRDefault="006F7159" w:rsidP="002D7A33">
            <w:pPr>
              <w:cnfStyle w:val="100000000000" w:firstRow="1" w:lastRow="0" w:firstColumn="0" w:lastColumn="0" w:oddVBand="0" w:evenVBand="0" w:oddHBand="0" w:evenHBand="0" w:firstRowFirstColumn="0" w:firstRowLastColumn="0" w:lastRowFirstColumn="0" w:lastRowLastColumn="0"/>
              <w:rPr>
                <w:b/>
                <w:sz w:val="18"/>
                <w:szCs w:val="18"/>
              </w:rPr>
            </w:pPr>
            <w:r w:rsidRPr="00A92257">
              <w:rPr>
                <w:b/>
                <w:sz w:val="18"/>
                <w:szCs w:val="18"/>
              </w:rPr>
              <w:t>Account</w:t>
            </w:r>
          </w:p>
        </w:tc>
        <w:tc>
          <w:tcPr>
            <w:tcW w:w="0" w:type="dxa"/>
            <w:tcPrChange w:id="697" w:author="Author">
              <w:tcPr>
                <w:tcW w:w="0" w:type="dxa"/>
              </w:tcPr>
            </w:tcPrChange>
          </w:tcPr>
          <w:p w14:paraId="3DBDAE91" w14:textId="77777777" w:rsidR="006F7159" w:rsidRPr="00A92257" w:rsidRDefault="006F7159" w:rsidP="002D7A33">
            <w:pPr>
              <w:cnfStyle w:val="100000000000" w:firstRow="1" w:lastRow="0" w:firstColumn="0" w:lastColumn="0" w:oddVBand="0" w:evenVBand="0" w:oddHBand="0" w:evenHBand="0" w:firstRowFirstColumn="0" w:firstRowLastColumn="0" w:lastRowFirstColumn="0" w:lastRowLastColumn="0"/>
              <w:rPr>
                <w:b/>
                <w:sz w:val="18"/>
                <w:szCs w:val="18"/>
              </w:rPr>
            </w:pPr>
            <w:r w:rsidRPr="00A92257">
              <w:rPr>
                <w:b/>
                <w:sz w:val="18"/>
                <w:szCs w:val="18"/>
              </w:rPr>
              <w:t xml:space="preserve">Connect to </w:t>
            </w:r>
          </w:p>
        </w:tc>
        <w:tc>
          <w:tcPr>
            <w:tcW w:w="0" w:type="dxa"/>
            <w:tcPrChange w:id="698" w:author="Author">
              <w:tcPr>
                <w:tcW w:w="0" w:type="dxa"/>
              </w:tcPr>
            </w:tcPrChange>
          </w:tcPr>
          <w:p w14:paraId="30DEC6D8" w14:textId="77777777" w:rsidR="006F7159" w:rsidRPr="00A92257" w:rsidRDefault="006F7159" w:rsidP="002D7A33">
            <w:pPr>
              <w:cnfStyle w:val="100000000000" w:firstRow="1" w:lastRow="0" w:firstColumn="0" w:lastColumn="0" w:oddVBand="0" w:evenVBand="0" w:oddHBand="0" w:evenHBand="0" w:firstRowFirstColumn="0" w:firstRowLastColumn="0" w:lastRowFirstColumn="0" w:lastRowLastColumn="0"/>
              <w:rPr>
                <w:b/>
                <w:sz w:val="18"/>
                <w:szCs w:val="18"/>
              </w:rPr>
            </w:pPr>
            <w:r w:rsidRPr="00A92257">
              <w:rPr>
                <w:b/>
                <w:sz w:val="18"/>
                <w:szCs w:val="18"/>
              </w:rPr>
              <w:t>Role</w:t>
            </w:r>
          </w:p>
        </w:tc>
      </w:tr>
      <w:tr w:rsidR="006F7159" w:rsidRPr="00151F1C" w14:paraId="5F238558" w14:textId="77777777" w:rsidTr="00A92257">
        <w:trPr>
          <w:trHeight w:val="1088"/>
          <w:trPrChange w:id="699" w:author="Author">
            <w:trPr>
              <w:trHeight w:val="1088"/>
            </w:trPr>
          </w:trPrChange>
        </w:trPr>
        <w:tc>
          <w:tcPr>
            <w:tcW w:w="0" w:type="dxa"/>
            <w:tcPrChange w:id="700" w:author="Author">
              <w:tcPr>
                <w:tcW w:w="0" w:type="dxa"/>
              </w:tcPr>
            </w:tcPrChange>
          </w:tcPr>
          <w:p w14:paraId="74EC04F0" w14:textId="77777777" w:rsidR="006F7159" w:rsidRDefault="00030288">
            <w:pPr>
              <w:pStyle w:val="NormalWeb"/>
              <w:spacing w:before="0" w:beforeAutospacing="0" w:after="0" w:afterAutospacing="0"/>
              <w:rPr>
                <w:rFonts w:ascii="Calibri" w:hAnsi="Calibri" w:cs="Calibri"/>
                <w:sz w:val="22"/>
                <w:szCs w:val="22"/>
              </w:rPr>
            </w:pPr>
            <w:r>
              <w:rPr>
                <w:rFonts w:ascii="Calibri" w:hAnsi="Calibri" w:cs="Calibri"/>
                <w:sz w:val="22"/>
                <w:szCs w:val="22"/>
              </w:rPr>
              <w:t>mliddomain1\spsyncadm1</w:t>
            </w:r>
          </w:p>
          <w:p w14:paraId="0DCCBF4F" w14:textId="6560923E" w:rsidR="00030288" w:rsidRDefault="00030288">
            <w:pPr>
              <w:pStyle w:val="NormalWeb"/>
              <w:spacing w:before="0" w:beforeAutospacing="0" w:after="0" w:afterAutospacing="0"/>
              <w:rPr>
                <w:rFonts w:ascii="Calibri" w:hAnsi="Calibri" w:cs="Calibri"/>
                <w:sz w:val="22"/>
                <w:szCs w:val="22"/>
              </w:rPr>
            </w:pPr>
            <w:r>
              <w:rPr>
                <w:rFonts w:ascii="Calibri" w:hAnsi="Calibri" w:cs="Calibri"/>
                <w:sz w:val="22"/>
                <w:szCs w:val="22"/>
              </w:rPr>
              <w:t>mliddomain1\spsyncadm2</w:t>
            </w:r>
          </w:p>
          <w:p w14:paraId="69FBAC9F" w14:textId="07C87761" w:rsidR="00030288" w:rsidRDefault="00030288">
            <w:pPr>
              <w:pStyle w:val="NormalWeb"/>
              <w:spacing w:before="0" w:beforeAutospacing="0" w:after="0" w:afterAutospacing="0"/>
              <w:rPr>
                <w:rFonts w:ascii="Calibri" w:hAnsi="Calibri" w:cs="Calibri"/>
                <w:sz w:val="22"/>
                <w:szCs w:val="22"/>
              </w:rPr>
            </w:pPr>
            <w:r>
              <w:rPr>
                <w:rFonts w:ascii="Calibri" w:hAnsi="Calibri" w:cs="Calibri"/>
                <w:sz w:val="22"/>
                <w:szCs w:val="22"/>
              </w:rPr>
              <w:t>mliddomain1\spsyncadm3</w:t>
            </w:r>
          </w:p>
          <w:p w14:paraId="539916C3" w14:textId="496EE0C3" w:rsidR="00030288" w:rsidRDefault="00030288">
            <w:pPr>
              <w:pStyle w:val="NormalWeb"/>
              <w:spacing w:before="0" w:beforeAutospacing="0" w:after="0" w:afterAutospacing="0"/>
              <w:rPr>
                <w:rFonts w:ascii="Calibri" w:hAnsi="Calibri" w:cs="Calibri"/>
                <w:sz w:val="22"/>
                <w:szCs w:val="22"/>
              </w:rPr>
            </w:pPr>
            <w:r>
              <w:rPr>
                <w:rFonts w:ascii="Calibri" w:hAnsi="Calibri" w:cs="Calibri"/>
                <w:sz w:val="22"/>
                <w:szCs w:val="22"/>
              </w:rPr>
              <w:t>mliddomain1\spsyncadm4</w:t>
            </w:r>
          </w:p>
          <w:p w14:paraId="51EEF63E" w14:textId="76BF2DEC" w:rsidR="00030288" w:rsidRPr="00C5723C" w:rsidRDefault="00030288">
            <w:pPr>
              <w:pStyle w:val="NormalWeb"/>
              <w:spacing w:before="0" w:beforeAutospacing="0" w:after="0" w:afterAutospacing="0"/>
              <w:rPr>
                <w:rFonts w:ascii="Calibri" w:hAnsi="Calibri" w:cs="Calibri"/>
                <w:sz w:val="16"/>
                <w:szCs w:val="16"/>
                <w:lang w:eastAsia="en-IN"/>
              </w:rPr>
            </w:pPr>
            <w:r>
              <w:rPr>
                <w:rFonts w:ascii="Calibri" w:hAnsi="Calibri" w:cs="Calibri"/>
                <w:sz w:val="22"/>
                <w:szCs w:val="22"/>
              </w:rPr>
              <w:t>mliddomain1\spsyncadm5</w:t>
            </w:r>
          </w:p>
        </w:tc>
        <w:tc>
          <w:tcPr>
            <w:tcW w:w="0" w:type="dxa"/>
            <w:tcPrChange w:id="701" w:author="Author">
              <w:tcPr>
                <w:tcW w:w="0" w:type="dxa"/>
              </w:tcPr>
            </w:tcPrChange>
          </w:tcPr>
          <w:p w14:paraId="57698762" w14:textId="0830909D" w:rsidR="006F7159" w:rsidRDefault="00913CD2" w:rsidP="002D7A33">
            <w:pPr>
              <w:rPr>
                <w:sz w:val="18"/>
                <w:szCs w:val="18"/>
              </w:rPr>
            </w:pPr>
            <w:r w:rsidRPr="00EC11E5">
              <w:rPr>
                <w:sz w:val="18"/>
                <w:szCs w:val="18"/>
              </w:rPr>
              <w:t>Source</w:t>
            </w:r>
            <w:r w:rsidR="006F7159" w:rsidRPr="009B2277">
              <w:rPr>
                <w:sz w:val="18"/>
                <w:szCs w:val="18"/>
              </w:rPr>
              <w:t xml:space="preserve"> (Connect using </w:t>
            </w:r>
            <w:r w:rsidRPr="000278EF">
              <w:rPr>
                <w:sz w:val="18"/>
                <w:szCs w:val="18"/>
              </w:rPr>
              <w:t>MEWS</w:t>
            </w:r>
            <w:r w:rsidR="00B30BB2">
              <w:rPr>
                <w:sz w:val="18"/>
                <w:szCs w:val="18"/>
              </w:rPr>
              <w:t xml:space="preserve"> 8.5.0.3</w:t>
            </w:r>
            <w:r w:rsidRPr="000278EF">
              <w:rPr>
                <w:sz w:val="18"/>
                <w:szCs w:val="18"/>
              </w:rPr>
              <w:t xml:space="preserve"> for Tools</w:t>
            </w:r>
            <w:r w:rsidR="00030288">
              <w:rPr>
                <w:sz w:val="18"/>
                <w:szCs w:val="18"/>
              </w:rPr>
              <w:t xml:space="preserve"> and Incremental </w:t>
            </w:r>
            <w:r w:rsidRPr="000278EF">
              <w:rPr>
                <w:sz w:val="18"/>
                <w:szCs w:val="18"/>
              </w:rPr>
              <w:t>for Migration</w:t>
            </w:r>
            <w:r w:rsidR="00030288">
              <w:rPr>
                <w:sz w:val="18"/>
                <w:szCs w:val="18"/>
              </w:rPr>
              <w:t xml:space="preserve"> waves</w:t>
            </w:r>
            <w:r w:rsidR="006F7159" w:rsidRPr="000278EF">
              <w:rPr>
                <w:sz w:val="18"/>
                <w:szCs w:val="18"/>
              </w:rPr>
              <w:t>)</w:t>
            </w:r>
          </w:p>
          <w:p w14:paraId="46B3483C" w14:textId="6B7C4E53" w:rsidR="005C51E2" w:rsidRDefault="005C51E2" w:rsidP="002D7A33">
            <w:pPr>
              <w:rPr>
                <w:sz w:val="18"/>
                <w:szCs w:val="18"/>
              </w:rPr>
            </w:pPr>
          </w:p>
          <w:p w14:paraId="1AD5B280" w14:textId="3849DBEE" w:rsidR="005C51E2" w:rsidRPr="00A92257" w:rsidRDefault="005C51E2" w:rsidP="002D7A33">
            <w:pPr>
              <w:rPr>
                <w:rFonts w:asciiTheme="minorHAnsi" w:hAnsiTheme="minorHAnsi"/>
                <w:sz w:val="18"/>
                <w:szCs w:val="18"/>
              </w:rPr>
            </w:pPr>
            <w:r>
              <w:rPr>
                <w:sz w:val="18"/>
                <w:szCs w:val="18"/>
              </w:rPr>
              <w:t>Incremental machines</w:t>
            </w:r>
            <w:r w:rsidR="00816EE3">
              <w:rPr>
                <w:sz w:val="18"/>
                <w:szCs w:val="18"/>
              </w:rPr>
              <w:t xml:space="preserve"> (Sync servers)</w:t>
            </w:r>
          </w:p>
          <w:p w14:paraId="067B92CC" w14:textId="77777777" w:rsidR="006F7159" w:rsidRPr="00CE0D8C" w:rsidRDefault="006F7159" w:rsidP="002D7A33">
            <w:pPr>
              <w:rPr>
                <w:rFonts w:asciiTheme="minorHAnsi" w:hAnsiTheme="minorHAnsi" w:cstheme="minorHAnsi"/>
                <w:sz w:val="18"/>
                <w:szCs w:val="18"/>
              </w:rPr>
            </w:pPr>
          </w:p>
        </w:tc>
        <w:tc>
          <w:tcPr>
            <w:tcW w:w="0" w:type="dxa"/>
            <w:tcPrChange w:id="702" w:author="Author">
              <w:tcPr>
                <w:tcW w:w="0" w:type="dxa"/>
              </w:tcPr>
            </w:tcPrChange>
          </w:tcPr>
          <w:p w14:paraId="55F125FD" w14:textId="00AFEA9B" w:rsidR="006F7159" w:rsidRPr="00A92257" w:rsidRDefault="006F7159" w:rsidP="002D7A33">
            <w:pPr>
              <w:rPr>
                <w:rFonts w:ascii="Calibri" w:hAnsi="Calibri" w:cs="Calibri"/>
                <w:sz w:val="22"/>
              </w:rPr>
            </w:pPr>
            <w:r w:rsidRPr="00EC11E5">
              <w:rPr>
                <w:sz w:val="18"/>
                <w:szCs w:val="18"/>
              </w:rPr>
              <w:t>Site Collection Admins</w:t>
            </w:r>
            <w:r w:rsidR="009D6973">
              <w:rPr>
                <w:sz w:val="18"/>
                <w:szCs w:val="18"/>
              </w:rPr>
              <w:t xml:space="preserve"> (</w:t>
            </w:r>
            <w:r w:rsidR="009D6973" w:rsidRPr="62A35AC5">
              <w:rPr>
                <w:rFonts w:ascii="Calibri" w:hAnsi="Calibri" w:cs="Calibri"/>
              </w:rPr>
              <w:t>spsyncadm1 and spsyncadm2)</w:t>
            </w:r>
          </w:p>
          <w:p w14:paraId="47386240" w14:textId="77777777" w:rsidR="009D6973" w:rsidRDefault="009D6973" w:rsidP="002D7A33">
            <w:pPr>
              <w:rPr>
                <w:sz w:val="18"/>
                <w:szCs w:val="18"/>
              </w:rPr>
            </w:pPr>
          </w:p>
          <w:p w14:paraId="24B56D01" w14:textId="39E38096" w:rsidR="00030288" w:rsidRPr="00A92257" w:rsidRDefault="007F7492" w:rsidP="002D7A33">
            <w:pPr>
              <w:rPr>
                <w:rFonts w:asciiTheme="minorHAnsi" w:hAnsiTheme="minorHAnsi"/>
                <w:sz w:val="18"/>
                <w:szCs w:val="18"/>
              </w:rPr>
            </w:pPr>
            <w:r>
              <w:rPr>
                <w:sz w:val="18"/>
                <w:szCs w:val="18"/>
              </w:rPr>
              <w:t xml:space="preserve">All 5 accounts - </w:t>
            </w:r>
            <w:r w:rsidR="00030288">
              <w:rPr>
                <w:sz w:val="18"/>
                <w:szCs w:val="18"/>
              </w:rPr>
              <w:t>Local administrator of 15 incremental machines (Sync servers)</w:t>
            </w:r>
          </w:p>
        </w:tc>
      </w:tr>
    </w:tbl>
    <w:p w14:paraId="70BF73D5" w14:textId="406A425A" w:rsidR="006F7159" w:rsidRPr="008C24EB" w:rsidRDefault="006F7159" w:rsidP="006F7159">
      <w:r>
        <w:t>2</w:t>
      </w:r>
      <w:r w:rsidRPr="008C24EB">
        <w:t xml:space="preserve"> accounts with admin access to the </w:t>
      </w:r>
      <w:r w:rsidR="00420501">
        <w:t>source</w:t>
      </w:r>
      <w:r w:rsidR="00420501" w:rsidRPr="008C24EB">
        <w:t xml:space="preserve"> </w:t>
      </w:r>
      <w:r w:rsidRPr="008C24EB">
        <w:t xml:space="preserve">production environment will be </w:t>
      </w:r>
      <w:r>
        <w:t>used</w:t>
      </w:r>
      <w:r w:rsidRPr="008C24EB">
        <w:t xml:space="preserve"> for the migration.</w:t>
      </w:r>
    </w:p>
    <w:p w14:paraId="0FFC383A" w14:textId="77777777" w:rsidR="002012EA" w:rsidRPr="008E4057" w:rsidRDefault="002012EA" w:rsidP="002012EA">
      <w:pPr>
        <w:pStyle w:val="Heading2Numbered"/>
      </w:pPr>
      <w:bookmarkStart w:id="703" w:name="_Toc497438624"/>
      <w:bookmarkStart w:id="704" w:name="_Toc497431508"/>
      <w:bookmarkStart w:id="705" w:name="_Toc497438626"/>
      <w:bookmarkStart w:id="706" w:name="_Toc497431520"/>
      <w:bookmarkStart w:id="707" w:name="_Toc497438638"/>
      <w:bookmarkStart w:id="708" w:name="_Toc503954857"/>
      <w:bookmarkStart w:id="709" w:name="_Toc503954914"/>
      <w:bookmarkStart w:id="710" w:name="_Toc503957276"/>
      <w:bookmarkEnd w:id="703"/>
      <w:bookmarkEnd w:id="704"/>
      <w:bookmarkEnd w:id="705"/>
      <w:bookmarkEnd w:id="706"/>
      <w:bookmarkEnd w:id="707"/>
      <w:r w:rsidRPr="008E4057">
        <w:t>Target Environment</w:t>
      </w:r>
      <w:bookmarkEnd w:id="708"/>
      <w:bookmarkEnd w:id="709"/>
      <w:bookmarkEnd w:id="710"/>
    </w:p>
    <w:p w14:paraId="6DDD4A0F" w14:textId="37168222" w:rsidR="00226092" w:rsidRDefault="00D7324E" w:rsidP="003F1172">
      <w:r>
        <w:t>Manulife</w:t>
      </w:r>
      <w:r w:rsidR="003F1172">
        <w:t xml:space="preserve"> Office 365 SharePoint Online (SPO) </w:t>
      </w:r>
      <w:r w:rsidR="00454890" w:rsidRPr="008C24EB">
        <w:t>environment is the target environment for the migration. Following are the details of the same.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11" w:author="Author">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3653"/>
        <w:gridCol w:w="980"/>
        <w:tblGridChange w:id="712">
          <w:tblGrid>
            <w:gridCol w:w="4855"/>
            <w:gridCol w:w="3600"/>
          </w:tblGrid>
        </w:tblGridChange>
      </w:tblGrid>
      <w:tr w:rsidR="004D6689" w14:paraId="7C0BA76B"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713" w:author="Author">
              <w:tcPr>
                <w:tcW w:w="4855" w:type="dxa"/>
              </w:tcPr>
            </w:tcPrChange>
          </w:tcPr>
          <w:p w14:paraId="5954F4B6" w14:textId="45D8990F" w:rsidR="004D6689" w:rsidRDefault="004D6689" w:rsidP="003F1172">
            <w:pPr>
              <w:cnfStyle w:val="100000000000" w:firstRow="1" w:lastRow="0" w:firstColumn="0" w:lastColumn="0" w:oddVBand="0" w:evenVBand="0" w:oddHBand="0" w:evenHBand="0" w:firstRowFirstColumn="0" w:firstRowLastColumn="0" w:lastRowFirstColumn="0" w:lastRowLastColumn="0"/>
            </w:pPr>
            <w:r>
              <w:t>URL</w:t>
            </w:r>
          </w:p>
        </w:tc>
        <w:tc>
          <w:tcPr>
            <w:tcW w:w="0" w:type="dxa"/>
            <w:tcPrChange w:id="714" w:author="Author">
              <w:tcPr>
                <w:tcW w:w="3600" w:type="dxa"/>
              </w:tcPr>
            </w:tcPrChange>
          </w:tcPr>
          <w:p w14:paraId="2B3CD9C3" w14:textId="11D64DDF" w:rsidR="004D6689" w:rsidRDefault="004D6689" w:rsidP="003F1172">
            <w:pPr>
              <w:cnfStyle w:val="100000000000" w:firstRow="1" w:lastRow="0" w:firstColumn="0" w:lastColumn="0" w:oddVBand="0" w:evenVBand="0" w:oddHBand="0" w:evenHBand="0" w:firstRowFirstColumn="0" w:firstRowLastColumn="0" w:lastRowFirstColumn="0" w:lastRowLastColumn="0"/>
            </w:pPr>
            <w:r>
              <w:t>Site Type</w:t>
            </w:r>
          </w:p>
        </w:tc>
      </w:tr>
      <w:tr w:rsidR="004D6689" w14:paraId="251F1203" w14:textId="77777777" w:rsidTr="00A92257">
        <w:tc>
          <w:tcPr>
            <w:tcW w:w="0" w:type="dxa"/>
            <w:tcPrChange w:id="715" w:author="Author">
              <w:tcPr>
                <w:tcW w:w="4855" w:type="dxa"/>
              </w:tcPr>
            </w:tcPrChange>
          </w:tcPr>
          <w:p w14:paraId="6622A263" w14:textId="6F5483E9" w:rsidR="004D6689" w:rsidRDefault="004D6689" w:rsidP="003F1172">
            <w:r w:rsidRPr="00173A43">
              <w:t>https://mfc-admin.sharepoint.com</w:t>
            </w:r>
          </w:p>
        </w:tc>
        <w:tc>
          <w:tcPr>
            <w:tcW w:w="0" w:type="dxa"/>
            <w:tcPrChange w:id="716" w:author="Author">
              <w:tcPr>
                <w:tcW w:w="3600" w:type="dxa"/>
              </w:tcPr>
            </w:tcPrChange>
          </w:tcPr>
          <w:p w14:paraId="59BCAD2B" w14:textId="1F3B0761" w:rsidR="004D6689" w:rsidRDefault="004D6689" w:rsidP="003F1172">
            <w:r>
              <w:t>SharePoint Online admin site</w:t>
            </w:r>
          </w:p>
        </w:tc>
      </w:tr>
      <w:tr w:rsidR="004D6689" w14:paraId="4D7C2644" w14:textId="77777777" w:rsidTr="00A92257">
        <w:tc>
          <w:tcPr>
            <w:tcW w:w="0" w:type="dxa"/>
            <w:tcPrChange w:id="717" w:author="Author">
              <w:tcPr>
                <w:tcW w:w="4855" w:type="dxa"/>
              </w:tcPr>
            </w:tcPrChange>
          </w:tcPr>
          <w:p w14:paraId="3402BC55" w14:textId="2B251F83" w:rsidR="004D6689" w:rsidRDefault="004D6689" w:rsidP="003F1172">
            <w:r>
              <w:t>https://mfc</w:t>
            </w:r>
            <w:r w:rsidRPr="00173A43">
              <w:t>.sharepoint.com</w:t>
            </w:r>
          </w:p>
        </w:tc>
        <w:tc>
          <w:tcPr>
            <w:tcW w:w="0" w:type="dxa"/>
            <w:tcPrChange w:id="718" w:author="Author">
              <w:tcPr>
                <w:tcW w:w="3600" w:type="dxa"/>
              </w:tcPr>
            </w:tcPrChange>
          </w:tcPr>
          <w:p w14:paraId="67FFC80B" w14:textId="5CBA62F9" w:rsidR="004D6689" w:rsidRDefault="004D6689" w:rsidP="003F1172">
            <w:r>
              <w:t>Root site collection.</w:t>
            </w:r>
          </w:p>
        </w:tc>
      </w:tr>
      <w:tr w:rsidR="004D6689" w14:paraId="7CC27539" w14:textId="77777777" w:rsidTr="00A92257">
        <w:tc>
          <w:tcPr>
            <w:tcW w:w="0" w:type="dxa"/>
            <w:tcPrChange w:id="719" w:author="Author">
              <w:tcPr>
                <w:tcW w:w="4855" w:type="dxa"/>
              </w:tcPr>
            </w:tcPrChange>
          </w:tcPr>
          <w:p w14:paraId="2ED4E103" w14:textId="617DA002" w:rsidR="004D6689" w:rsidRDefault="004D6689" w:rsidP="003F1172">
            <w:r w:rsidRPr="006417A8">
              <w:rPr>
                <w:rFonts w:asciiTheme="minorHAnsi" w:hAnsiTheme="minorHAnsi"/>
              </w:rPr>
              <w:t>https://mfc.sharepoint.com/sites</w:t>
            </w:r>
            <w:r w:rsidRPr="006417A8">
              <w:rPr>
                <w:rFonts w:asciiTheme="minorHAnsi" w:hAnsiTheme="minorHAnsi"/>
                <w:highlight w:val="yellow"/>
              </w:rPr>
              <w:t>/&lt;&lt;site</w:t>
            </w:r>
            <w:r w:rsidRPr="006417A8">
              <w:rPr>
                <w:highlight w:val="yellow"/>
              </w:rPr>
              <w:t>collction&gt;&gt;</w:t>
            </w:r>
          </w:p>
        </w:tc>
        <w:tc>
          <w:tcPr>
            <w:tcW w:w="0" w:type="dxa"/>
            <w:tcPrChange w:id="720" w:author="Author">
              <w:tcPr>
                <w:tcW w:w="3600" w:type="dxa"/>
              </w:tcPr>
            </w:tcPrChange>
          </w:tcPr>
          <w:p w14:paraId="37C8EF8E" w14:textId="53F37EAB" w:rsidR="004D6689" w:rsidRDefault="004D6689" w:rsidP="003F1172">
            <w:r>
              <w:t>Target site collection format</w:t>
            </w:r>
          </w:p>
        </w:tc>
      </w:tr>
    </w:tbl>
    <w:p w14:paraId="758B2E96" w14:textId="2BF55E73" w:rsidR="00173A43" w:rsidRDefault="00173A43" w:rsidP="003F1172"/>
    <w:p w14:paraId="7F351A7F" w14:textId="7840F941" w:rsidR="006417A8" w:rsidRDefault="006417A8" w:rsidP="002B4054">
      <w:pPr>
        <w:pStyle w:val="ListParagraph"/>
        <w:numPr>
          <w:ilvl w:val="0"/>
          <w:numId w:val="31"/>
        </w:numPr>
      </w:pPr>
      <w:r>
        <w:t>Manulife will provide URL mapping for source and target site collection.</w:t>
      </w:r>
    </w:p>
    <w:p w14:paraId="6FA73C2E" w14:textId="09AE500A" w:rsidR="006417A8" w:rsidRDefault="006417A8" w:rsidP="002B4054">
      <w:pPr>
        <w:pStyle w:val="ListParagraph"/>
        <w:numPr>
          <w:ilvl w:val="0"/>
          <w:numId w:val="31"/>
        </w:numPr>
      </w:pPr>
      <w:r>
        <w:t>Microsoft will provision all the Target site collections. Size of the site collections on the target will be double of that of source site collection.</w:t>
      </w:r>
    </w:p>
    <w:p w14:paraId="7F4157DC" w14:textId="1A9A8833" w:rsidR="006417A8" w:rsidRDefault="006417A8" w:rsidP="002B4054">
      <w:pPr>
        <w:pStyle w:val="ListParagraph"/>
        <w:numPr>
          <w:ilvl w:val="0"/>
          <w:numId w:val="31"/>
        </w:numPr>
      </w:pPr>
      <w:r>
        <w:t xml:space="preserve">While provisioning </w:t>
      </w:r>
      <w:r w:rsidRPr="00A92257">
        <w:rPr>
          <w:b/>
        </w:rPr>
        <w:t>SPMigration</w:t>
      </w:r>
      <w:r>
        <w:t xml:space="preserve"> AD Group will be added to all the site collections as Site Collection admin on target sites.</w:t>
      </w:r>
    </w:p>
    <w:p w14:paraId="11A5A57A" w14:textId="2B9ED813" w:rsidR="006417A8" w:rsidRPr="00A92257" w:rsidRDefault="004D6689" w:rsidP="006417A8">
      <w:pPr>
        <w:rPr>
          <w:b/>
          <w:u w:val="single"/>
        </w:rPr>
      </w:pPr>
      <w:r w:rsidRPr="00A92257">
        <w:rPr>
          <w:b/>
          <w:u w:val="single"/>
        </w:rPr>
        <w:t>Target Accounts:</w:t>
      </w:r>
    </w:p>
    <w:p w14:paraId="28334173" w14:textId="20B5C8B1" w:rsidR="006417A8" w:rsidRPr="00C07885" w:rsidRDefault="00C07885" w:rsidP="006417A8">
      <w:r>
        <w:t xml:space="preserve">Microsoft will need 30 accounts to perform migration activities. All these 30 </w:t>
      </w:r>
      <w:r w:rsidR="00064997">
        <w:t>accounts</w:t>
      </w:r>
      <w:r>
        <w:t xml:space="preserve"> are part of </w:t>
      </w:r>
      <w:r w:rsidRPr="00A92257">
        <w:rPr>
          <w:b/>
        </w:rPr>
        <w:t xml:space="preserve">SPMigration </w:t>
      </w:r>
      <w:r>
        <w:t>AD Group and will have site collection admin access on target site collection.</w:t>
      </w:r>
    </w:p>
    <w:tbl>
      <w:tblPr>
        <w:tblStyle w:val="TableGrid"/>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721" w:author="Author">
          <w:tblPr>
            <w:tblStyle w:val="TableGrid"/>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3116"/>
        <w:gridCol w:w="3117"/>
        <w:gridCol w:w="3117"/>
        <w:tblGridChange w:id="722">
          <w:tblGrid>
            <w:gridCol w:w="2695"/>
            <w:gridCol w:w="2773"/>
            <w:gridCol w:w="3882"/>
          </w:tblGrid>
        </w:tblGridChange>
      </w:tblGrid>
      <w:tr w:rsidR="00C07885" w:rsidRPr="00151F1C" w14:paraId="179D5FAC"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723" w:author="Author">
              <w:tcPr>
                <w:tcW w:w="2695" w:type="dxa"/>
              </w:tcPr>
            </w:tcPrChange>
          </w:tcPr>
          <w:p w14:paraId="0B14994C" w14:textId="77777777" w:rsidR="00C07885" w:rsidRPr="00A92257" w:rsidRDefault="00C07885" w:rsidP="004A6304">
            <w:pPr>
              <w:cnfStyle w:val="100000000000" w:firstRow="1" w:lastRow="0" w:firstColumn="0" w:lastColumn="0" w:oddVBand="0" w:evenVBand="0" w:oddHBand="0" w:evenHBand="0" w:firstRowFirstColumn="0" w:firstRowLastColumn="0" w:lastRowFirstColumn="0" w:lastRowLastColumn="0"/>
              <w:rPr>
                <w:b/>
                <w:sz w:val="18"/>
                <w:szCs w:val="18"/>
              </w:rPr>
            </w:pPr>
            <w:r w:rsidRPr="00A92257">
              <w:rPr>
                <w:b/>
                <w:sz w:val="18"/>
                <w:szCs w:val="18"/>
              </w:rPr>
              <w:t xml:space="preserve">Connect to </w:t>
            </w:r>
          </w:p>
        </w:tc>
        <w:tc>
          <w:tcPr>
            <w:tcW w:w="0" w:type="dxa"/>
            <w:tcPrChange w:id="724" w:author="Author">
              <w:tcPr>
                <w:tcW w:w="2773" w:type="dxa"/>
              </w:tcPr>
            </w:tcPrChange>
          </w:tcPr>
          <w:p w14:paraId="70447EE6" w14:textId="202D748E" w:rsidR="00C07885" w:rsidRPr="00A92257" w:rsidRDefault="00C07885" w:rsidP="004A6304">
            <w:pPr>
              <w:cnfStyle w:val="100000000000" w:firstRow="1" w:lastRow="0" w:firstColumn="0" w:lastColumn="0" w:oddVBand="0" w:evenVBand="0" w:oddHBand="0" w:evenHBand="0" w:firstRowFirstColumn="0" w:firstRowLastColumn="0" w:lastRowFirstColumn="0" w:lastRowLastColumn="0"/>
              <w:rPr>
                <w:b/>
                <w:sz w:val="18"/>
                <w:szCs w:val="18"/>
              </w:rPr>
            </w:pPr>
            <w:r w:rsidRPr="00A92257">
              <w:rPr>
                <w:b/>
                <w:sz w:val="18"/>
                <w:szCs w:val="18"/>
              </w:rPr>
              <w:t>Type</w:t>
            </w:r>
          </w:p>
        </w:tc>
        <w:tc>
          <w:tcPr>
            <w:tcW w:w="0" w:type="dxa"/>
            <w:tcPrChange w:id="725" w:author="Author">
              <w:tcPr>
                <w:tcW w:w="3882" w:type="dxa"/>
              </w:tcPr>
            </w:tcPrChange>
          </w:tcPr>
          <w:p w14:paraId="3049BB26" w14:textId="50C6A8BF" w:rsidR="00C07885" w:rsidRPr="00A92257" w:rsidRDefault="00C07885" w:rsidP="004A6304">
            <w:pPr>
              <w:cnfStyle w:val="100000000000" w:firstRow="1" w:lastRow="0" w:firstColumn="0" w:lastColumn="0" w:oddVBand="0" w:evenVBand="0" w:oddHBand="0" w:evenHBand="0" w:firstRowFirstColumn="0" w:firstRowLastColumn="0" w:lastRowFirstColumn="0" w:lastRowLastColumn="0"/>
              <w:rPr>
                <w:b/>
                <w:sz w:val="18"/>
                <w:szCs w:val="18"/>
              </w:rPr>
            </w:pPr>
            <w:r w:rsidRPr="00A92257">
              <w:rPr>
                <w:b/>
                <w:sz w:val="18"/>
                <w:szCs w:val="18"/>
              </w:rPr>
              <w:t>Role</w:t>
            </w:r>
          </w:p>
        </w:tc>
      </w:tr>
      <w:tr w:rsidR="00C07885" w:rsidRPr="00151F1C" w14:paraId="1DBE75C8" w14:textId="77777777" w:rsidTr="00A92257">
        <w:trPr>
          <w:trHeight w:val="1088"/>
          <w:trPrChange w:id="726" w:author="Author">
            <w:trPr>
              <w:trHeight w:val="1088"/>
            </w:trPr>
          </w:trPrChange>
        </w:trPr>
        <w:tc>
          <w:tcPr>
            <w:tcW w:w="0" w:type="dxa"/>
            <w:tcPrChange w:id="727" w:author="Author">
              <w:tcPr>
                <w:tcW w:w="2695" w:type="dxa"/>
              </w:tcPr>
            </w:tcPrChange>
          </w:tcPr>
          <w:p w14:paraId="3CA51275" w14:textId="678285A9" w:rsidR="00C07885" w:rsidRDefault="009E20BC">
            <w:pPr>
              <w:pStyle w:val="NormalWeb"/>
              <w:spacing w:before="0" w:beforeAutospacing="0" w:after="0" w:afterAutospacing="0"/>
            </w:pPr>
            <w:r>
              <w:fldChar w:fldCharType="begin"/>
            </w:r>
            <w:r>
              <w:instrText xml:space="preserve"> HYPERLINK "mailto:SPOTest1@MFCGD.com" </w:instrText>
            </w:r>
            <w:r>
              <w:fldChar w:fldCharType="separate"/>
            </w:r>
            <w:r w:rsidR="00C07885">
              <w:rPr>
                <w:rStyle w:val="Hyperlink"/>
                <w:rFonts w:ascii="Calibri" w:hAnsi="Calibri" w:cs="Calibri"/>
                <w:sz w:val="22"/>
                <w:szCs w:val="22"/>
                <w:lang w:val="en-CA"/>
              </w:rPr>
              <w:t>SPOTest1@MFCGD.com</w:t>
            </w:r>
            <w:r>
              <w:rPr>
                <w:rStyle w:val="Hyperlink"/>
                <w:rFonts w:ascii="Calibri" w:hAnsi="Calibri" w:cs="Calibri"/>
                <w:sz w:val="22"/>
                <w:szCs w:val="22"/>
                <w:lang w:val="en-CA"/>
              </w:rPr>
              <w:fldChar w:fldCharType="end"/>
            </w:r>
            <w:r w:rsidR="00C07885">
              <w:rPr>
                <w:rFonts w:ascii="Calibri" w:hAnsi="Calibri" w:cs="Calibri"/>
                <w:color w:val="002060"/>
                <w:sz w:val="22"/>
                <w:szCs w:val="22"/>
                <w:lang w:val="en-CA"/>
              </w:rPr>
              <w:t xml:space="preserve">, </w:t>
            </w:r>
            <w:r>
              <w:fldChar w:fldCharType="begin"/>
            </w:r>
            <w:r>
              <w:instrText xml:space="preserve"> HYPERLINK "mailto:SPOTest2@MFCGD.com" </w:instrText>
            </w:r>
            <w:r>
              <w:fldChar w:fldCharType="separate"/>
            </w:r>
            <w:r w:rsidR="00C07885">
              <w:rPr>
                <w:rStyle w:val="Hyperlink"/>
                <w:rFonts w:ascii="Calibri" w:hAnsi="Calibri" w:cs="Calibri"/>
                <w:sz w:val="22"/>
                <w:szCs w:val="22"/>
                <w:lang w:val="en-CA"/>
              </w:rPr>
              <w:t>SPOTest2@MFCGD.com</w:t>
            </w:r>
            <w:r>
              <w:rPr>
                <w:rStyle w:val="Hyperlink"/>
                <w:rFonts w:ascii="Calibri" w:hAnsi="Calibri" w:cs="Calibri"/>
                <w:sz w:val="22"/>
                <w:szCs w:val="22"/>
                <w:lang w:val="en-CA"/>
              </w:rPr>
              <w:fldChar w:fldCharType="end"/>
            </w:r>
            <w:r w:rsidR="00C07885">
              <w:t>,</w:t>
            </w:r>
          </w:p>
          <w:p w14:paraId="18706A04" w14:textId="68D132E2" w:rsidR="00C07885" w:rsidRDefault="00C07885">
            <w:pPr>
              <w:pStyle w:val="NormalWeb"/>
              <w:spacing w:before="0" w:beforeAutospacing="0" w:after="0" w:afterAutospacing="0"/>
              <w:rPr>
                <w:rFonts w:ascii="Calibri" w:hAnsi="Calibri" w:cs="Calibri"/>
                <w:sz w:val="22"/>
                <w:szCs w:val="22"/>
                <w:lang w:val="en-CA"/>
              </w:rPr>
            </w:pPr>
            <w:r>
              <w:t>…</w:t>
            </w:r>
          </w:p>
          <w:p w14:paraId="3A6B817C" w14:textId="154E9278" w:rsidR="00C07885" w:rsidRDefault="009E20BC" w:rsidP="00C5723C">
            <w:pPr>
              <w:pStyle w:val="NormalWeb"/>
              <w:spacing w:before="0" w:beforeAutospacing="0" w:after="0" w:afterAutospacing="0"/>
              <w:rPr>
                <w:rStyle w:val="Hyperlink"/>
                <w:rFonts w:ascii="Calibri" w:hAnsi="Calibri" w:cs="Calibri"/>
                <w:sz w:val="22"/>
                <w:szCs w:val="22"/>
                <w:lang w:val="en-CA"/>
              </w:rPr>
            </w:pPr>
            <w:r>
              <w:fldChar w:fldCharType="begin"/>
            </w:r>
            <w:r>
              <w:instrText xml:space="preserve"> HYPERLINK "mailto:SPOTEST30@mfcgd.com" </w:instrText>
            </w:r>
            <w:r>
              <w:fldChar w:fldCharType="separate"/>
            </w:r>
            <w:r w:rsidR="00C07885" w:rsidRPr="002B0571">
              <w:rPr>
                <w:rStyle w:val="Hyperlink"/>
                <w:rFonts w:ascii="Calibri" w:hAnsi="Calibri" w:cs="Calibri"/>
                <w:sz w:val="22"/>
                <w:szCs w:val="22"/>
                <w:lang w:val="en-CA"/>
              </w:rPr>
              <w:t>SPOTEST30@mfcgd.com</w:t>
            </w:r>
            <w:r>
              <w:rPr>
                <w:rStyle w:val="Hyperlink"/>
                <w:rFonts w:ascii="Calibri" w:hAnsi="Calibri" w:cs="Calibri"/>
                <w:sz w:val="22"/>
                <w:szCs w:val="22"/>
                <w:lang w:val="en-CA"/>
              </w:rPr>
              <w:fldChar w:fldCharType="end"/>
            </w:r>
          </w:p>
          <w:p w14:paraId="4AB13547" w14:textId="325678F8" w:rsidR="00C07885" w:rsidRPr="00C5723C" w:rsidRDefault="00C07885" w:rsidP="00C5723C">
            <w:pPr>
              <w:pStyle w:val="NormalWeb"/>
              <w:spacing w:before="0" w:beforeAutospacing="0" w:after="0" w:afterAutospacing="0"/>
              <w:rPr>
                <w:rFonts w:ascii="Calibri" w:hAnsi="Calibri" w:cs="Calibri"/>
                <w:sz w:val="16"/>
                <w:szCs w:val="22"/>
                <w:lang w:eastAsia="en-IN"/>
              </w:rPr>
            </w:pPr>
          </w:p>
        </w:tc>
        <w:tc>
          <w:tcPr>
            <w:tcW w:w="0" w:type="dxa"/>
            <w:tcPrChange w:id="728" w:author="Author">
              <w:tcPr>
                <w:tcW w:w="2773" w:type="dxa"/>
              </w:tcPr>
            </w:tcPrChange>
          </w:tcPr>
          <w:p w14:paraId="2D4C7A81" w14:textId="485C0F9E" w:rsidR="00C07885" w:rsidRPr="00EC11E5" w:rsidRDefault="00C07885" w:rsidP="004A6304">
            <w:pPr>
              <w:rPr>
                <w:sz w:val="18"/>
                <w:szCs w:val="18"/>
              </w:rPr>
            </w:pPr>
            <w:r>
              <w:rPr>
                <w:sz w:val="18"/>
                <w:szCs w:val="18"/>
              </w:rPr>
              <w:t>SPO Users</w:t>
            </w:r>
          </w:p>
        </w:tc>
        <w:tc>
          <w:tcPr>
            <w:tcW w:w="0" w:type="dxa"/>
            <w:tcPrChange w:id="729" w:author="Author">
              <w:tcPr>
                <w:tcW w:w="3882" w:type="dxa"/>
              </w:tcPr>
            </w:tcPrChange>
          </w:tcPr>
          <w:p w14:paraId="752B6B40" w14:textId="610C3B51" w:rsidR="00C07885" w:rsidRPr="00A92257" w:rsidRDefault="00C07885" w:rsidP="004A6304">
            <w:pPr>
              <w:rPr>
                <w:rFonts w:asciiTheme="minorHAnsi" w:hAnsiTheme="minorHAnsi"/>
                <w:sz w:val="18"/>
                <w:szCs w:val="18"/>
              </w:rPr>
            </w:pPr>
            <w:r w:rsidRPr="00EC11E5">
              <w:rPr>
                <w:sz w:val="18"/>
                <w:szCs w:val="18"/>
              </w:rPr>
              <w:t>Site Collection Admins</w:t>
            </w:r>
            <w:r>
              <w:rPr>
                <w:sz w:val="18"/>
                <w:szCs w:val="18"/>
              </w:rPr>
              <w:t xml:space="preserve"> – to perform migration activities.</w:t>
            </w:r>
          </w:p>
        </w:tc>
      </w:tr>
      <w:tr w:rsidR="00C07885" w:rsidRPr="00151F1C" w14:paraId="650FF536" w14:textId="77777777" w:rsidTr="00A92257">
        <w:trPr>
          <w:trHeight w:val="1655"/>
          <w:trPrChange w:id="730" w:author="Author">
            <w:trPr>
              <w:trHeight w:val="1655"/>
            </w:trPr>
          </w:trPrChange>
        </w:trPr>
        <w:tc>
          <w:tcPr>
            <w:tcW w:w="0" w:type="dxa"/>
            <w:tcPrChange w:id="731" w:author="Author">
              <w:tcPr>
                <w:tcW w:w="2695" w:type="dxa"/>
              </w:tcPr>
            </w:tcPrChange>
          </w:tcPr>
          <w:p w14:paraId="2FE88808" w14:textId="0255B28E" w:rsidR="00C07885" w:rsidRPr="003F1172" w:rsidRDefault="009E20BC" w:rsidP="003F1172">
            <w:pPr>
              <w:pStyle w:val="NormalWeb"/>
              <w:spacing w:before="0" w:beforeAutospacing="0" w:after="0" w:afterAutospacing="0"/>
              <w:rPr>
                <w:rFonts w:ascii="Calibri" w:hAnsi="Calibri" w:cs="Calibri"/>
                <w:sz w:val="22"/>
                <w:szCs w:val="22"/>
              </w:rPr>
            </w:pPr>
            <w:r>
              <w:fldChar w:fldCharType="begin"/>
            </w:r>
            <w:r>
              <w:instrText xml:space="preserve"> HYPERLINK "mailto:shdarsh@MFCGD.COM" </w:instrText>
            </w:r>
            <w:r>
              <w:fldChar w:fldCharType="separate"/>
            </w:r>
            <w:r w:rsidR="00C07885" w:rsidRPr="002B0571">
              <w:rPr>
                <w:rStyle w:val="Hyperlink"/>
                <w:rFonts w:ascii="Calibri" w:hAnsi="Calibri" w:cs="Calibri"/>
                <w:sz w:val="22"/>
                <w:szCs w:val="22"/>
              </w:rPr>
              <w:t>shdarsh@MFCGD.COM</w:t>
            </w:r>
            <w:r>
              <w:rPr>
                <w:rStyle w:val="Hyperlink"/>
                <w:rFonts w:ascii="Calibri" w:hAnsi="Calibri" w:cs="Calibri"/>
                <w:sz w:val="22"/>
                <w:szCs w:val="22"/>
              </w:rPr>
              <w:fldChar w:fldCharType="end"/>
            </w:r>
          </w:p>
          <w:p w14:paraId="5B05D83D" w14:textId="2CAFA477" w:rsidR="00C07885" w:rsidRPr="003F1172" w:rsidRDefault="009E20BC" w:rsidP="003F1172">
            <w:pPr>
              <w:pStyle w:val="NormalWeb"/>
              <w:spacing w:before="0" w:beforeAutospacing="0" w:after="0" w:afterAutospacing="0"/>
              <w:rPr>
                <w:rFonts w:ascii="Calibri" w:hAnsi="Calibri" w:cs="Calibri"/>
                <w:sz w:val="22"/>
                <w:szCs w:val="22"/>
              </w:rPr>
            </w:pPr>
            <w:r>
              <w:fldChar w:fldCharType="begin"/>
            </w:r>
            <w:r>
              <w:instrText xml:space="preserve"> HYPERLINK "mailto:goyasou@MFCGD.COM" </w:instrText>
            </w:r>
            <w:r>
              <w:fldChar w:fldCharType="separate"/>
            </w:r>
            <w:r w:rsidR="00C07885" w:rsidRPr="002B0571">
              <w:rPr>
                <w:rStyle w:val="Hyperlink"/>
                <w:rFonts w:ascii="Calibri" w:hAnsi="Calibri" w:cs="Calibri"/>
                <w:sz w:val="22"/>
                <w:szCs w:val="22"/>
              </w:rPr>
              <w:t>goyasou@MFCGD.COM</w:t>
            </w:r>
            <w:r>
              <w:rPr>
                <w:rStyle w:val="Hyperlink"/>
                <w:rFonts w:ascii="Calibri" w:hAnsi="Calibri" w:cs="Calibri"/>
                <w:sz w:val="22"/>
                <w:szCs w:val="22"/>
              </w:rPr>
              <w:fldChar w:fldCharType="end"/>
            </w:r>
          </w:p>
          <w:p w14:paraId="29E5E47E" w14:textId="69452985" w:rsidR="00C07885" w:rsidRPr="003F1172" w:rsidRDefault="009E20BC" w:rsidP="003F1172">
            <w:pPr>
              <w:pStyle w:val="NormalWeb"/>
              <w:spacing w:before="0" w:beforeAutospacing="0" w:after="0" w:afterAutospacing="0"/>
              <w:rPr>
                <w:rFonts w:ascii="Calibri" w:hAnsi="Calibri" w:cs="Calibri"/>
                <w:sz w:val="22"/>
                <w:szCs w:val="22"/>
              </w:rPr>
            </w:pPr>
            <w:r>
              <w:fldChar w:fldCharType="begin"/>
            </w:r>
            <w:r>
              <w:instrText xml:space="preserve"> HYPERLINK "mailto:tirumsa@MFCGD.COM" </w:instrText>
            </w:r>
            <w:r>
              <w:fldChar w:fldCharType="separate"/>
            </w:r>
            <w:r w:rsidR="00C07885" w:rsidRPr="002B0571">
              <w:rPr>
                <w:rStyle w:val="Hyperlink"/>
                <w:rFonts w:ascii="Calibri" w:hAnsi="Calibri" w:cs="Calibri"/>
                <w:sz w:val="22"/>
                <w:szCs w:val="22"/>
              </w:rPr>
              <w:t>tirumsa@MFCGD.COM</w:t>
            </w:r>
            <w:r>
              <w:rPr>
                <w:rStyle w:val="Hyperlink"/>
                <w:rFonts w:ascii="Calibri" w:hAnsi="Calibri" w:cs="Calibri"/>
                <w:sz w:val="22"/>
                <w:szCs w:val="22"/>
              </w:rPr>
              <w:fldChar w:fldCharType="end"/>
            </w:r>
          </w:p>
          <w:p w14:paraId="3D48C8AC" w14:textId="1D56BE51" w:rsidR="00C07885" w:rsidRPr="003F1172" w:rsidRDefault="009E20BC" w:rsidP="003F1172">
            <w:pPr>
              <w:pStyle w:val="NormalWeb"/>
              <w:spacing w:before="0" w:beforeAutospacing="0" w:after="0" w:afterAutospacing="0"/>
              <w:rPr>
                <w:rFonts w:ascii="Calibri" w:hAnsi="Calibri" w:cs="Calibri"/>
                <w:sz w:val="22"/>
                <w:szCs w:val="22"/>
              </w:rPr>
            </w:pPr>
            <w:r>
              <w:fldChar w:fldCharType="begin"/>
            </w:r>
            <w:r>
              <w:instrText xml:space="preserve"> HYPERLINK "mailto:murusan@MFCGD.COM" </w:instrText>
            </w:r>
            <w:r>
              <w:fldChar w:fldCharType="separate"/>
            </w:r>
            <w:r w:rsidR="00C07885" w:rsidRPr="002B0571">
              <w:rPr>
                <w:rStyle w:val="Hyperlink"/>
                <w:rFonts w:ascii="Calibri" w:hAnsi="Calibri" w:cs="Calibri"/>
                <w:sz w:val="22"/>
                <w:szCs w:val="22"/>
              </w:rPr>
              <w:t>murusan@MFCGD.COM</w:t>
            </w:r>
            <w:r>
              <w:rPr>
                <w:rStyle w:val="Hyperlink"/>
                <w:rFonts w:ascii="Calibri" w:hAnsi="Calibri" w:cs="Calibri"/>
                <w:sz w:val="22"/>
                <w:szCs w:val="22"/>
              </w:rPr>
              <w:fldChar w:fldCharType="end"/>
            </w:r>
          </w:p>
          <w:p w14:paraId="26BB706D" w14:textId="23CFEB97" w:rsidR="00C07885" w:rsidRDefault="009E20BC" w:rsidP="00DC106A">
            <w:pPr>
              <w:pStyle w:val="NormalWeb"/>
              <w:spacing w:before="0" w:beforeAutospacing="0" w:after="0" w:afterAutospacing="0"/>
              <w:rPr>
                <w:rFonts w:ascii="Calibri" w:hAnsi="Calibri" w:cs="Calibri"/>
                <w:sz w:val="22"/>
                <w:szCs w:val="22"/>
              </w:rPr>
            </w:pPr>
            <w:r>
              <w:fldChar w:fldCharType="begin"/>
            </w:r>
            <w:r>
              <w:instrText xml:space="preserve"> HYPERLINK "mailto:singtaa@MFCGD.COM" </w:instrText>
            </w:r>
            <w:r>
              <w:fldChar w:fldCharType="separate"/>
            </w:r>
            <w:r w:rsidR="00C07885" w:rsidRPr="002B0571">
              <w:rPr>
                <w:rStyle w:val="Hyperlink"/>
                <w:rFonts w:ascii="Calibri" w:hAnsi="Calibri" w:cs="Calibri"/>
                <w:sz w:val="22"/>
                <w:szCs w:val="22"/>
              </w:rPr>
              <w:t>singtaa@MFCGD.COM</w:t>
            </w:r>
            <w:r>
              <w:rPr>
                <w:rStyle w:val="Hyperlink"/>
                <w:rFonts w:ascii="Calibri" w:hAnsi="Calibri" w:cs="Calibri"/>
                <w:sz w:val="22"/>
                <w:szCs w:val="22"/>
              </w:rPr>
              <w:fldChar w:fldCharType="end"/>
            </w:r>
          </w:p>
        </w:tc>
        <w:tc>
          <w:tcPr>
            <w:tcW w:w="0" w:type="dxa"/>
            <w:tcPrChange w:id="732" w:author="Author">
              <w:tcPr>
                <w:tcW w:w="2773" w:type="dxa"/>
              </w:tcPr>
            </w:tcPrChange>
          </w:tcPr>
          <w:p w14:paraId="5127E652" w14:textId="40183FBF" w:rsidR="00C07885" w:rsidRDefault="00C07885" w:rsidP="004A6304">
            <w:pPr>
              <w:rPr>
                <w:sz w:val="18"/>
                <w:szCs w:val="18"/>
              </w:rPr>
            </w:pPr>
            <w:r>
              <w:rPr>
                <w:sz w:val="18"/>
                <w:szCs w:val="18"/>
              </w:rPr>
              <w:t>SPO Users</w:t>
            </w:r>
          </w:p>
        </w:tc>
        <w:tc>
          <w:tcPr>
            <w:tcW w:w="0" w:type="dxa"/>
            <w:tcPrChange w:id="733" w:author="Author">
              <w:tcPr>
                <w:tcW w:w="3882" w:type="dxa"/>
              </w:tcPr>
            </w:tcPrChange>
          </w:tcPr>
          <w:p w14:paraId="23CC0607" w14:textId="4BEFFF74" w:rsidR="00C07885" w:rsidRPr="00EC11E5" w:rsidRDefault="00C07885" w:rsidP="004A6304">
            <w:pPr>
              <w:rPr>
                <w:sz w:val="18"/>
                <w:szCs w:val="18"/>
              </w:rPr>
            </w:pPr>
            <w:r>
              <w:rPr>
                <w:sz w:val="18"/>
                <w:szCs w:val="18"/>
              </w:rPr>
              <w:t>SPO Admin - to perform activities using higher privilege such as provisioning site collection in SPO tenant.</w:t>
            </w:r>
          </w:p>
        </w:tc>
      </w:tr>
      <w:tr w:rsidR="00C07885" w:rsidRPr="00151F1C" w14:paraId="230078E8" w14:textId="77777777" w:rsidTr="00A92257">
        <w:trPr>
          <w:trHeight w:val="512"/>
          <w:trPrChange w:id="734" w:author="Author">
            <w:trPr>
              <w:trHeight w:val="512"/>
            </w:trPr>
          </w:trPrChange>
        </w:trPr>
        <w:tc>
          <w:tcPr>
            <w:tcW w:w="0" w:type="dxa"/>
            <w:tcPrChange w:id="735" w:author="Author">
              <w:tcPr>
                <w:tcW w:w="2695" w:type="dxa"/>
              </w:tcPr>
            </w:tcPrChange>
          </w:tcPr>
          <w:p w14:paraId="0EC6C221" w14:textId="588D0082" w:rsidR="00C07885" w:rsidRDefault="00C07885" w:rsidP="00C07885">
            <w:r w:rsidRPr="00C07885">
              <w:rPr>
                <w:sz w:val="18"/>
                <w:szCs w:val="18"/>
              </w:rPr>
              <w:t>SPMigration</w:t>
            </w:r>
          </w:p>
        </w:tc>
        <w:tc>
          <w:tcPr>
            <w:tcW w:w="0" w:type="dxa"/>
            <w:tcPrChange w:id="736" w:author="Author">
              <w:tcPr>
                <w:tcW w:w="2773" w:type="dxa"/>
              </w:tcPr>
            </w:tcPrChange>
          </w:tcPr>
          <w:p w14:paraId="5B0ADFDB" w14:textId="648CEF4C" w:rsidR="00C07885" w:rsidRDefault="00C07885" w:rsidP="004A6304">
            <w:pPr>
              <w:rPr>
                <w:sz w:val="18"/>
                <w:szCs w:val="18"/>
              </w:rPr>
            </w:pPr>
            <w:r>
              <w:rPr>
                <w:sz w:val="18"/>
                <w:szCs w:val="18"/>
              </w:rPr>
              <w:t>AD Group</w:t>
            </w:r>
          </w:p>
        </w:tc>
        <w:tc>
          <w:tcPr>
            <w:tcW w:w="0" w:type="dxa"/>
            <w:tcPrChange w:id="737" w:author="Author">
              <w:tcPr>
                <w:tcW w:w="3882" w:type="dxa"/>
              </w:tcPr>
            </w:tcPrChange>
          </w:tcPr>
          <w:p w14:paraId="7A1216C5" w14:textId="1E622687" w:rsidR="00C07885" w:rsidRDefault="00C07885" w:rsidP="004A6304">
            <w:pPr>
              <w:rPr>
                <w:sz w:val="18"/>
                <w:szCs w:val="18"/>
              </w:rPr>
            </w:pPr>
            <w:r>
              <w:rPr>
                <w:sz w:val="18"/>
                <w:szCs w:val="18"/>
              </w:rPr>
              <w:t>AD Group containing all the 30 Accounts</w:t>
            </w:r>
          </w:p>
        </w:tc>
      </w:tr>
      <w:tr w:rsidR="00C07885" w:rsidRPr="00151F1C" w14:paraId="40520509" w14:textId="77777777" w:rsidTr="00A92257">
        <w:trPr>
          <w:trHeight w:val="512"/>
          <w:trPrChange w:id="738" w:author="Author">
            <w:trPr>
              <w:trHeight w:val="512"/>
            </w:trPr>
          </w:trPrChange>
        </w:trPr>
        <w:tc>
          <w:tcPr>
            <w:tcW w:w="0" w:type="dxa"/>
            <w:tcPrChange w:id="739" w:author="Author">
              <w:tcPr>
                <w:tcW w:w="2695" w:type="dxa"/>
              </w:tcPr>
            </w:tcPrChange>
          </w:tcPr>
          <w:p w14:paraId="1B70A147" w14:textId="269E2786" w:rsidR="00C07885" w:rsidRPr="00C07885" w:rsidRDefault="00C07885" w:rsidP="00C07885">
            <w:pPr>
              <w:rPr>
                <w:sz w:val="18"/>
                <w:szCs w:val="18"/>
              </w:rPr>
            </w:pPr>
            <w:r w:rsidRPr="00C07885">
              <w:rPr>
                <w:sz w:val="18"/>
                <w:szCs w:val="18"/>
              </w:rPr>
              <w:t>i:0#.f|membership|spmigrate@mfcgd.com</w:t>
            </w:r>
          </w:p>
        </w:tc>
        <w:tc>
          <w:tcPr>
            <w:tcW w:w="0" w:type="dxa"/>
            <w:tcPrChange w:id="740" w:author="Author">
              <w:tcPr>
                <w:tcW w:w="2773" w:type="dxa"/>
              </w:tcPr>
            </w:tcPrChange>
          </w:tcPr>
          <w:p w14:paraId="4AE7F47D" w14:textId="098C3047" w:rsidR="00C07885" w:rsidRDefault="00C07885" w:rsidP="004A6304">
            <w:pPr>
              <w:rPr>
                <w:sz w:val="18"/>
                <w:szCs w:val="18"/>
              </w:rPr>
            </w:pPr>
            <w:r>
              <w:rPr>
                <w:sz w:val="18"/>
                <w:szCs w:val="18"/>
              </w:rPr>
              <w:t>SPO User</w:t>
            </w:r>
          </w:p>
        </w:tc>
        <w:tc>
          <w:tcPr>
            <w:tcW w:w="0" w:type="dxa"/>
            <w:tcPrChange w:id="741" w:author="Author">
              <w:tcPr>
                <w:tcW w:w="3882" w:type="dxa"/>
              </w:tcPr>
            </w:tcPrChange>
          </w:tcPr>
          <w:p w14:paraId="3F9B3521" w14:textId="05D2A019" w:rsidR="00C07885" w:rsidRDefault="00C07885" w:rsidP="004A6304">
            <w:pPr>
              <w:rPr>
                <w:sz w:val="18"/>
                <w:szCs w:val="18"/>
              </w:rPr>
            </w:pPr>
            <w:r>
              <w:rPr>
                <w:sz w:val="18"/>
                <w:szCs w:val="18"/>
              </w:rPr>
              <w:t>Default account to map missing users from source.</w:t>
            </w:r>
            <w:r w:rsidR="00A64407">
              <w:rPr>
                <w:sz w:val="18"/>
                <w:szCs w:val="18"/>
              </w:rPr>
              <w:t xml:space="preserve"> If any user is not present in the </w:t>
            </w:r>
            <w:r w:rsidR="00915811">
              <w:rPr>
                <w:sz w:val="18"/>
                <w:szCs w:val="18"/>
              </w:rPr>
              <w:t>target or</w:t>
            </w:r>
            <w:r w:rsidR="00A64407">
              <w:rPr>
                <w:sz w:val="18"/>
                <w:szCs w:val="18"/>
              </w:rPr>
              <w:t xml:space="preserve"> in User Mapping file, such user will be mapped to this default account</w:t>
            </w:r>
            <w:r w:rsidR="00F510AA">
              <w:rPr>
                <w:sz w:val="18"/>
                <w:szCs w:val="18"/>
              </w:rPr>
              <w:t xml:space="preserve"> in target.</w:t>
            </w:r>
          </w:p>
        </w:tc>
      </w:tr>
    </w:tbl>
    <w:p w14:paraId="18752107" w14:textId="77777777" w:rsidR="00897C04" w:rsidRDefault="00897C04">
      <w:pPr>
        <w:rPr>
          <w:color w:val="008AC8"/>
          <w:spacing w:val="10"/>
          <w:sz w:val="32"/>
          <w:szCs w:val="36"/>
        </w:rPr>
      </w:pPr>
      <w:r>
        <w:br w:type="page"/>
      </w:r>
    </w:p>
    <w:p w14:paraId="01FB7450" w14:textId="68D52428" w:rsidR="002012EA" w:rsidRPr="008E4057" w:rsidRDefault="00226092" w:rsidP="002012EA">
      <w:pPr>
        <w:pStyle w:val="Heading2Numbered"/>
      </w:pPr>
      <w:bookmarkStart w:id="742" w:name="_Toc503954858"/>
      <w:bookmarkStart w:id="743" w:name="_Toc503954915"/>
      <w:bookmarkStart w:id="744" w:name="_Toc503957277"/>
      <w:r>
        <w:t xml:space="preserve">Microsoft </w:t>
      </w:r>
      <w:r w:rsidR="00BA53D4">
        <w:t xml:space="preserve">Azure </w:t>
      </w:r>
      <w:r w:rsidR="002012EA" w:rsidRPr="008E4057">
        <w:t>Migration Servers</w:t>
      </w:r>
      <w:bookmarkEnd w:id="742"/>
      <w:bookmarkEnd w:id="743"/>
      <w:bookmarkEnd w:id="744"/>
    </w:p>
    <w:p w14:paraId="26A9E46D" w14:textId="3E528EFE" w:rsidR="003A4805" w:rsidRDefault="003A4805" w:rsidP="002012EA">
      <w:r w:rsidRPr="008C24EB">
        <w:t xml:space="preserve">The migration servers </w:t>
      </w:r>
      <w:r w:rsidR="004105F4">
        <w:t>are</w:t>
      </w:r>
      <w:r w:rsidRPr="008C24EB">
        <w:t xml:space="preserve"> hosted on </w:t>
      </w:r>
      <w:r w:rsidR="00226092">
        <w:t xml:space="preserve">Microsoft </w:t>
      </w:r>
      <w:r w:rsidRPr="008C24EB">
        <w:t>Azure</w:t>
      </w:r>
      <w:r w:rsidR="00226092">
        <w:t xml:space="preserve"> Subscription</w:t>
      </w:r>
      <w:r w:rsidRPr="008C24EB">
        <w:t xml:space="preserve">. </w:t>
      </w:r>
      <w:r w:rsidRPr="008E4057">
        <w:t xml:space="preserve">Following </w:t>
      </w:r>
      <w:r w:rsidR="00F93777" w:rsidRPr="008E4057">
        <w:t>is</w:t>
      </w:r>
      <w:r w:rsidR="00F93777">
        <w:t xml:space="preserve"> the detail</w:t>
      </w:r>
      <w:r w:rsidRPr="008E4057">
        <w:t>.</w:t>
      </w:r>
    </w:p>
    <w:tbl>
      <w:tblPr>
        <w:tblStyle w:val="TableGrid"/>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45" w:author="Author">
          <w:tblPr>
            <w:tblStyle w:val="TableGrid"/>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805"/>
        <w:gridCol w:w="4332"/>
        <w:gridCol w:w="3398"/>
        <w:tblGridChange w:id="746">
          <w:tblGrid>
            <w:gridCol w:w="1398"/>
            <w:gridCol w:w="4473"/>
            <w:gridCol w:w="3664"/>
          </w:tblGrid>
        </w:tblGridChange>
      </w:tblGrid>
      <w:tr w:rsidR="00226092" w:rsidRPr="00151F1C" w14:paraId="0761B007"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747" w:author="Author">
              <w:tcPr>
                <w:tcW w:w="1398" w:type="dxa"/>
              </w:tcPr>
            </w:tcPrChange>
          </w:tcPr>
          <w:p w14:paraId="5EACE863" w14:textId="77777777" w:rsidR="00226092" w:rsidRPr="00A92257" w:rsidRDefault="00226092">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sz w:val="18"/>
                <w:szCs w:val="18"/>
              </w:rPr>
            </w:pPr>
            <w:r w:rsidRPr="00A92257">
              <w:rPr>
                <w:b/>
                <w:sz w:val="18"/>
                <w:szCs w:val="18"/>
              </w:rPr>
              <w:t>No.</w:t>
            </w:r>
          </w:p>
        </w:tc>
        <w:tc>
          <w:tcPr>
            <w:tcW w:w="0" w:type="dxa"/>
            <w:tcPrChange w:id="748" w:author="Author">
              <w:tcPr>
                <w:tcW w:w="4473" w:type="dxa"/>
              </w:tcPr>
            </w:tcPrChange>
          </w:tcPr>
          <w:p w14:paraId="2A5C170D" w14:textId="77777777" w:rsidR="00226092" w:rsidRPr="00A92257" w:rsidRDefault="00226092">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sz w:val="18"/>
                <w:szCs w:val="18"/>
              </w:rPr>
            </w:pPr>
            <w:r w:rsidRPr="00A92257">
              <w:rPr>
                <w:b/>
                <w:sz w:val="18"/>
                <w:szCs w:val="18"/>
              </w:rPr>
              <w:t>VM Name</w:t>
            </w:r>
          </w:p>
        </w:tc>
        <w:tc>
          <w:tcPr>
            <w:tcW w:w="0" w:type="dxa"/>
            <w:tcPrChange w:id="749" w:author="Author">
              <w:tcPr>
                <w:tcW w:w="3664" w:type="dxa"/>
              </w:tcPr>
            </w:tcPrChange>
          </w:tcPr>
          <w:p w14:paraId="29ED1595" w14:textId="77777777" w:rsidR="00226092" w:rsidRPr="00A92257" w:rsidRDefault="00226092">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sz w:val="18"/>
                <w:szCs w:val="18"/>
              </w:rPr>
            </w:pPr>
            <w:r w:rsidRPr="00A92257">
              <w:rPr>
                <w:b/>
                <w:sz w:val="18"/>
                <w:szCs w:val="18"/>
              </w:rPr>
              <w:t>Role</w:t>
            </w:r>
          </w:p>
        </w:tc>
      </w:tr>
      <w:tr w:rsidR="008D689C" w:rsidRPr="00151F1C" w14:paraId="0F739D9D" w14:textId="77777777" w:rsidTr="00A92257">
        <w:trPr>
          <w:trHeight w:val="377"/>
          <w:trPrChange w:id="750" w:author="Author">
            <w:trPr>
              <w:trHeight w:val="377"/>
            </w:trPr>
          </w:trPrChange>
        </w:trPr>
        <w:tc>
          <w:tcPr>
            <w:tcW w:w="0" w:type="dxa"/>
            <w:tcPrChange w:id="751" w:author="Author">
              <w:tcPr>
                <w:tcW w:w="1398" w:type="dxa"/>
              </w:tcPr>
            </w:tcPrChange>
          </w:tcPr>
          <w:p w14:paraId="503A9EDA" w14:textId="77777777" w:rsidR="008D689C" w:rsidRPr="00A92257" w:rsidRDefault="008D689C">
            <w:pPr>
              <w:spacing w:after="160" w:line="259" w:lineRule="auto"/>
              <w:rPr>
                <w:rFonts w:asciiTheme="minorHAnsi" w:hAnsiTheme="minorHAnsi"/>
                <w:sz w:val="22"/>
                <w:rPrChange w:id="752" w:author="Author">
                  <w:rPr>
                    <w:rFonts w:asciiTheme="minorHAnsi" w:hAnsiTheme="minorHAnsi" w:cstheme="minorHAnsi"/>
                    <w:sz w:val="22"/>
                  </w:rPr>
                </w:rPrChange>
              </w:rPr>
            </w:pPr>
            <w:r w:rsidRPr="00A92257">
              <w:rPr>
                <w:rPrChange w:id="753" w:author="Author">
                  <w:rPr>
                    <w:rFonts w:cstheme="minorHAnsi"/>
                  </w:rPr>
                </w:rPrChange>
              </w:rPr>
              <w:t>1</w:t>
            </w:r>
          </w:p>
        </w:tc>
        <w:tc>
          <w:tcPr>
            <w:tcW w:w="0" w:type="dxa"/>
            <w:tcPrChange w:id="754" w:author="Author">
              <w:tcPr>
                <w:tcW w:w="4473" w:type="dxa"/>
              </w:tcPr>
            </w:tcPrChange>
          </w:tcPr>
          <w:p w14:paraId="73ED028F" w14:textId="2B0DC214" w:rsidR="008D689C" w:rsidRPr="00A92257" w:rsidRDefault="00F81CA6">
            <w:pPr>
              <w:spacing w:after="160" w:line="259" w:lineRule="auto"/>
              <w:rPr>
                <w:rFonts w:asciiTheme="minorHAnsi" w:hAnsiTheme="minorHAnsi"/>
                <w:sz w:val="22"/>
                <w:rPrChange w:id="755" w:author="Author">
                  <w:rPr>
                    <w:rFonts w:asciiTheme="minorHAnsi" w:hAnsiTheme="minorHAnsi" w:cstheme="minorHAnsi"/>
                    <w:sz w:val="22"/>
                  </w:rPr>
                </w:rPrChange>
              </w:rPr>
            </w:pPr>
            <w:r w:rsidRPr="00A92257">
              <w:rPr>
                <w:rPrChange w:id="756" w:author="Author">
                  <w:rPr>
                    <w:rFonts w:cstheme="minorHAnsi"/>
                  </w:rPr>
                </w:rPrChange>
              </w:rPr>
              <w:t>MLSQL1</w:t>
            </w:r>
          </w:p>
        </w:tc>
        <w:tc>
          <w:tcPr>
            <w:tcW w:w="0" w:type="dxa"/>
            <w:tcPrChange w:id="757" w:author="Author">
              <w:tcPr>
                <w:tcW w:w="3664" w:type="dxa"/>
              </w:tcPr>
            </w:tcPrChange>
          </w:tcPr>
          <w:p w14:paraId="66882155" w14:textId="550AD9D2" w:rsidR="00F81CA6" w:rsidRPr="00A92257" w:rsidRDefault="00F81CA6">
            <w:pPr>
              <w:spacing w:after="160" w:line="259" w:lineRule="auto"/>
              <w:rPr>
                <w:rFonts w:asciiTheme="minorHAnsi" w:hAnsiTheme="minorHAnsi"/>
                <w:sz w:val="22"/>
                <w:rPrChange w:id="758" w:author="Author">
                  <w:rPr>
                    <w:rFonts w:asciiTheme="minorHAnsi" w:hAnsiTheme="minorHAnsi" w:cstheme="minorHAnsi"/>
                    <w:sz w:val="22"/>
                  </w:rPr>
                </w:rPrChange>
              </w:rPr>
            </w:pPr>
            <w:r w:rsidRPr="00A92257">
              <w:rPr>
                <w:rPrChange w:id="759" w:author="Author">
                  <w:rPr>
                    <w:rFonts w:cstheme="minorHAnsi"/>
                  </w:rPr>
                </w:rPrChange>
              </w:rPr>
              <w:t>SQL Server Database for Content Databases.</w:t>
            </w:r>
          </w:p>
        </w:tc>
      </w:tr>
      <w:tr w:rsidR="00226092" w:rsidRPr="00151F1C" w14:paraId="6AF89BC5" w14:textId="77777777" w:rsidTr="00A92257">
        <w:trPr>
          <w:trHeight w:val="710"/>
          <w:trPrChange w:id="760" w:author="Author">
            <w:trPr>
              <w:trHeight w:val="710"/>
            </w:trPr>
          </w:trPrChange>
        </w:trPr>
        <w:tc>
          <w:tcPr>
            <w:tcW w:w="0" w:type="dxa"/>
            <w:tcPrChange w:id="761" w:author="Author">
              <w:tcPr>
                <w:tcW w:w="1398" w:type="dxa"/>
              </w:tcPr>
            </w:tcPrChange>
          </w:tcPr>
          <w:p w14:paraId="49AAA72D" w14:textId="638775D6" w:rsidR="00226092" w:rsidRPr="00A92257" w:rsidRDefault="001B0B73">
            <w:pPr>
              <w:spacing w:after="160" w:line="259" w:lineRule="auto"/>
              <w:rPr>
                <w:rFonts w:asciiTheme="minorHAnsi" w:hAnsiTheme="minorHAnsi"/>
                <w:sz w:val="22"/>
                <w:rPrChange w:id="762" w:author="Author">
                  <w:rPr>
                    <w:rFonts w:asciiTheme="minorHAnsi" w:hAnsiTheme="minorHAnsi" w:cstheme="minorHAnsi"/>
                    <w:sz w:val="22"/>
                  </w:rPr>
                </w:rPrChange>
              </w:rPr>
            </w:pPr>
            <w:r w:rsidRPr="00A92257">
              <w:rPr>
                <w:rPrChange w:id="763" w:author="Author">
                  <w:rPr>
                    <w:rFonts w:cstheme="minorHAnsi"/>
                  </w:rPr>
                </w:rPrChange>
              </w:rPr>
              <w:t>2</w:t>
            </w:r>
          </w:p>
        </w:tc>
        <w:tc>
          <w:tcPr>
            <w:tcW w:w="0" w:type="dxa"/>
            <w:tcPrChange w:id="764" w:author="Author">
              <w:tcPr>
                <w:tcW w:w="4473" w:type="dxa"/>
              </w:tcPr>
            </w:tcPrChange>
          </w:tcPr>
          <w:p w14:paraId="5014C51B" w14:textId="77777777" w:rsidR="00226092" w:rsidRPr="00A92257" w:rsidRDefault="00F81CA6">
            <w:pPr>
              <w:spacing w:after="160" w:line="259" w:lineRule="auto"/>
              <w:rPr>
                <w:rFonts w:asciiTheme="minorHAnsi" w:hAnsiTheme="minorHAnsi"/>
                <w:sz w:val="22"/>
                <w:rPrChange w:id="765" w:author="Author">
                  <w:rPr>
                    <w:rFonts w:asciiTheme="minorHAnsi" w:hAnsiTheme="minorHAnsi" w:cstheme="minorHAnsi"/>
                    <w:sz w:val="22"/>
                  </w:rPr>
                </w:rPrChange>
              </w:rPr>
            </w:pPr>
            <w:r w:rsidRPr="00A92257">
              <w:rPr>
                <w:rPrChange w:id="766" w:author="Author">
                  <w:rPr>
                    <w:rFonts w:cstheme="minorHAnsi"/>
                  </w:rPr>
                </w:rPrChange>
              </w:rPr>
              <w:t>MLSQL2</w:t>
            </w:r>
          </w:p>
          <w:p w14:paraId="32DC50C0" w14:textId="5C6CAC24" w:rsidR="00F5763A" w:rsidRPr="00F5763A" w:rsidRDefault="00F5763A" w:rsidP="00BA7F43">
            <w:pPr>
              <w:spacing w:after="160" w:line="259" w:lineRule="auto"/>
              <w:rPr>
                <w:rFonts w:asciiTheme="minorHAnsi" w:hAnsiTheme="minorHAnsi" w:cstheme="minorHAnsi"/>
                <w:sz w:val="22"/>
              </w:rPr>
            </w:pPr>
          </w:p>
        </w:tc>
        <w:tc>
          <w:tcPr>
            <w:tcW w:w="0" w:type="dxa"/>
            <w:tcPrChange w:id="767" w:author="Author">
              <w:tcPr>
                <w:tcW w:w="3664" w:type="dxa"/>
              </w:tcPr>
            </w:tcPrChange>
          </w:tcPr>
          <w:p w14:paraId="52DDF1AE" w14:textId="77777777" w:rsidR="00F81CA6" w:rsidRPr="00A92257" w:rsidRDefault="00F81CA6">
            <w:pPr>
              <w:spacing w:after="160" w:line="259" w:lineRule="auto"/>
              <w:rPr>
                <w:rFonts w:asciiTheme="minorHAnsi" w:hAnsiTheme="minorHAnsi"/>
                <w:sz w:val="22"/>
                <w:rPrChange w:id="768" w:author="Author">
                  <w:rPr>
                    <w:rFonts w:asciiTheme="minorHAnsi" w:hAnsiTheme="minorHAnsi" w:cstheme="minorHAnsi"/>
                    <w:sz w:val="22"/>
                  </w:rPr>
                </w:rPrChange>
              </w:rPr>
            </w:pPr>
            <w:r w:rsidRPr="00A92257">
              <w:rPr>
                <w:rPrChange w:id="769" w:author="Author">
                  <w:rPr>
                    <w:rFonts w:cstheme="minorHAnsi"/>
                  </w:rPr>
                </w:rPrChange>
              </w:rPr>
              <w:t>SQL Server Database for Migration Logs. Instance name is JOBS</w:t>
            </w:r>
          </w:p>
          <w:p w14:paraId="4912A2B3" w14:textId="41DA93BB" w:rsidR="00226092" w:rsidRPr="00F5763A" w:rsidRDefault="00226092">
            <w:pPr>
              <w:spacing w:after="160" w:line="259" w:lineRule="auto"/>
              <w:rPr>
                <w:rFonts w:asciiTheme="minorHAnsi" w:hAnsiTheme="minorHAnsi" w:cstheme="minorHAnsi"/>
                <w:sz w:val="22"/>
              </w:rPr>
            </w:pPr>
          </w:p>
        </w:tc>
      </w:tr>
      <w:tr w:rsidR="00BA53D4" w:rsidRPr="00151F1C" w14:paraId="5573B756" w14:textId="77777777" w:rsidTr="00A92257">
        <w:trPr>
          <w:trHeight w:val="58"/>
          <w:trPrChange w:id="770" w:author="Author">
            <w:trPr>
              <w:trHeight w:val="58"/>
            </w:trPr>
          </w:trPrChange>
        </w:trPr>
        <w:tc>
          <w:tcPr>
            <w:tcW w:w="0" w:type="dxa"/>
            <w:tcPrChange w:id="771" w:author="Author">
              <w:tcPr>
                <w:tcW w:w="1398" w:type="dxa"/>
              </w:tcPr>
            </w:tcPrChange>
          </w:tcPr>
          <w:p w14:paraId="376CF467" w14:textId="059E6B69" w:rsidR="00BA53D4" w:rsidRPr="00A92257" w:rsidRDefault="001B0B73">
            <w:pPr>
              <w:spacing w:after="160" w:line="259" w:lineRule="auto"/>
              <w:rPr>
                <w:rFonts w:asciiTheme="minorHAnsi" w:hAnsiTheme="minorHAnsi"/>
                <w:sz w:val="22"/>
                <w:rPrChange w:id="772" w:author="Author">
                  <w:rPr>
                    <w:rFonts w:asciiTheme="minorHAnsi" w:hAnsiTheme="minorHAnsi" w:cstheme="minorHAnsi"/>
                    <w:sz w:val="22"/>
                  </w:rPr>
                </w:rPrChange>
              </w:rPr>
            </w:pPr>
            <w:r w:rsidRPr="00A92257">
              <w:rPr>
                <w:rPrChange w:id="773" w:author="Author">
                  <w:rPr>
                    <w:rFonts w:cstheme="minorHAnsi"/>
                  </w:rPr>
                </w:rPrChange>
              </w:rPr>
              <w:t>3</w:t>
            </w:r>
          </w:p>
        </w:tc>
        <w:tc>
          <w:tcPr>
            <w:tcW w:w="0" w:type="dxa"/>
            <w:tcPrChange w:id="774" w:author="Author">
              <w:tcPr>
                <w:tcW w:w="4473" w:type="dxa"/>
              </w:tcPr>
            </w:tcPrChange>
          </w:tcPr>
          <w:p w14:paraId="2C9A62C9" w14:textId="77777777" w:rsidR="00BA53D4" w:rsidRPr="00A92257" w:rsidRDefault="00F5763A">
            <w:pPr>
              <w:spacing w:after="160" w:line="259" w:lineRule="auto"/>
              <w:rPr>
                <w:rFonts w:asciiTheme="minorHAnsi" w:hAnsiTheme="minorHAnsi"/>
                <w:sz w:val="22"/>
                <w:rPrChange w:id="775" w:author="Author">
                  <w:rPr>
                    <w:rFonts w:asciiTheme="minorHAnsi" w:hAnsiTheme="minorHAnsi" w:cstheme="minorHAnsi"/>
                    <w:sz w:val="22"/>
                  </w:rPr>
                </w:rPrChange>
              </w:rPr>
            </w:pPr>
            <w:r w:rsidRPr="00A92257">
              <w:rPr>
                <w:rPrChange w:id="776" w:author="Author">
                  <w:rPr>
                    <w:rFonts w:cstheme="minorHAnsi"/>
                  </w:rPr>
                </w:rPrChange>
              </w:rPr>
              <w:t>MLWORKER1</w:t>
            </w:r>
          </w:p>
          <w:p w14:paraId="7214CBAC" w14:textId="77777777" w:rsidR="00F5763A" w:rsidRPr="00A92257" w:rsidRDefault="00F5763A">
            <w:pPr>
              <w:spacing w:after="160" w:line="259" w:lineRule="auto"/>
              <w:rPr>
                <w:rFonts w:asciiTheme="minorHAnsi" w:hAnsiTheme="minorHAnsi"/>
                <w:sz w:val="22"/>
                <w:rPrChange w:id="777" w:author="Author">
                  <w:rPr>
                    <w:rFonts w:asciiTheme="minorHAnsi" w:hAnsiTheme="minorHAnsi" w:cstheme="minorHAnsi"/>
                    <w:sz w:val="22"/>
                  </w:rPr>
                </w:rPrChange>
              </w:rPr>
            </w:pPr>
            <w:r w:rsidRPr="00A92257">
              <w:rPr>
                <w:rPrChange w:id="778" w:author="Author">
                  <w:rPr>
                    <w:rFonts w:cstheme="minorHAnsi"/>
                  </w:rPr>
                </w:rPrChange>
              </w:rPr>
              <w:t>MLWORKER2</w:t>
            </w:r>
          </w:p>
          <w:p w14:paraId="7B15F685" w14:textId="77777777" w:rsidR="00F5763A" w:rsidRPr="00A92257" w:rsidRDefault="00F5763A">
            <w:pPr>
              <w:spacing w:after="160" w:line="259" w:lineRule="auto"/>
              <w:rPr>
                <w:rFonts w:asciiTheme="minorHAnsi" w:hAnsiTheme="minorHAnsi"/>
                <w:sz w:val="22"/>
                <w:rPrChange w:id="779" w:author="Author">
                  <w:rPr>
                    <w:rFonts w:asciiTheme="minorHAnsi" w:hAnsiTheme="minorHAnsi" w:cstheme="minorHAnsi"/>
                    <w:sz w:val="22"/>
                  </w:rPr>
                </w:rPrChange>
              </w:rPr>
            </w:pPr>
            <w:r w:rsidRPr="00A92257">
              <w:rPr>
                <w:rPrChange w:id="780" w:author="Author">
                  <w:rPr>
                    <w:rFonts w:cstheme="minorHAnsi"/>
                  </w:rPr>
                </w:rPrChange>
              </w:rPr>
              <w:t>…</w:t>
            </w:r>
          </w:p>
          <w:p w14:paraId="69E8D4D4" w14:textId="0F7B58CB" w:rsidR="00F5763A" w:rsidRPr="00A92257" w:rsidRDefault="00F5763A">
            <w:pPr>
              <w:spacing w:after="160" w:line="259" w:lineRule="auto"/>
              <w:rPr>
                <w:rFonts w:asciiTheme="minorHAnsi" w:hAnsiTheme="minorHAnsi"/>
                <w:sz w:val="22"/>
                <w:rPrChange w:id="781" w:author="Author">
                  <w:rPr>
                    <w:rFonts w:asciiTheme="minorHAnsi" w:hAnsiTheme="minorHAnsi" w:cstheme="minorHAnsi"/>
                    <w:sz w:val="22"/>
                  </w:rPr>
                </w:rPrChange>
              </w:rPr>
            </w:pPr>
            <w:r w:rsidRPr="00A92257">
              <w:rPr>
                <w:rPrChange w:id="782" w:author="Author">
                  <w:rPr>
                    <w:rFonts w:cstheme="minorHAnsi"/>
                  </w:rPr>
                </w:rPrChange>
              </w:rPr>
              <w:t>MLWORKER30</w:t>
            </w:r>
          </w:p>
        </w:tc>
        <w:tc>
          <w:tcPr>
            <w:tcW w:w="0" w:type="dxa"/>
            <w:tcPrChange w:id="783" w:author="Author">
              <w:tcPr>
                <w:tcW w:w="3664" w:type="dxa"/>
              </w:tcPr>
            </w:tcPrChange>
          </w:tcPr>
          <w:p w14:paraId="2439B8D0" w14:textId="4DDC5A45" w:rsidR="00BA53D4" w:rsidRPr="00A92257" w:rsidRDefault="00BA53D4">
            <w:pPr>
              <w:spacing w:after="160" w:line="259" w:lineRule="auto"/>
              <w:rPr>
                <w:rFonts w:asciiTheme="minorHAnsi" w:hAnsiTheme="minorHAnsi"/>
                <w:sz w:val="22"/>
                <w:rPrChange w:id="784" w:author="Author">
                  <w:rPr>
                    <w:rFonts w:asciiTheme="minorHAnsi" w:hAnsiTheme="minorHAnsi" w:cstheme="minorHAnsi"/>
                    <w:sz w:val="22"/>
                  </w:rPr>
                </w:rPrChange>
              </w:rPr>
            </w:pPr>
            <w:r w:rsidRPr="00A92257">
              <w:rPr>
                <w:rPrChange w:id="785" w:author="Author">
                  <w:rPr>
                    <w:rFonts w:cstheme="minorHAnsi"/>
                  </w:rPr>
                </w:rPrChange>
              </w:rPr>
              <w:t xml:space="preserve">VM to </w:t>
            </w:r>
            <w:r w:rsidR="00F5763A" w:rsidRPr="00A92257">
              <w:rPr>
                <w:rPrChange w:id="786" w:author="Author">
                  <w:rPr>
                    <w:rFonts w:cstheme="minorHAnsi"/>
                  </w:rPr>
                </w:rPrChange>
              </w:rPr>
              <w:t>run migration jobs</w:t>
            </w:r>
          </w:p>
        </w:tc>
      </w:tr>
    </w:tbl>
    <w:p w14:paraId="35D6089F" w14:textId="2270732B" w:rsidR="00BA53D4" w:rsidRPr="008E4057" w:rsidRDefault="00D7324E" w:rsidP="00BA53D4">
      <w:pPr>
        <w:pStyle w:val="Heading2Numbered"/>
      </w:pPr>
      <w:bookmarkStart w:id="787" w:name="_Toc503954859"/>
      <w:bookmarkStart w:id="788" w:name="_Toc503954916"/>
      <w:bookmarkStart w:id="789" w:name="_Toc503957278"/>
      <w:bookmarkStart w:id="790" w:name="_Toc299718680"/>
      <w:bookmarkStart w:id="791" w:name="_Toc299718685"/>
      <w:bookmarkStart w:id="792" w:name="_Toc346545675"/>
      <w:r>
        <w:t>Manulife</w:t>
      </w:r>
      <w:r w:rsidR="00BA53D4">
        <w:t xml:space="preserve"> </w:t>
      </w:r>
      <w:r w:rsidR="00BA53D4" w:rsidRPr="008E4057">
        <w:t>Migration Servers</w:t>
      </w:r>
      <w:bookmarkEnd w:id="787"/>
      <w:bookmarkEnd w:id="788"/>
      <w:bookmarkEnd w:id="789"/>
    </w:p>
    <w:p w14:paraId="1EA3696B" w14:textId="68F9443D" w:rsidR="00AB0E7B" w:rsidRDefault="00BA53D4" w:rsidP="00AB0E7B">
      <w:r w:rsidRPr="008C24EB">
        <w:t>The</w:t>
      </w:r>
      <w:r w:rsidR="00064997">
        <w:t>se</w:t>
      </w:r>
      <w:r w:rsidRPr="008C24EB">
        <w:t xml:space="preserve"> migration servers</w:t>
      </w:r>
      <w:r w:rsidR="00064997">
        <w:t xml:space="preserve"> will be used to run utilities and incremental migration. These servers</w:t>
      </w:r>
      <w:r w:rsidRPr="008C24EB">
        <w:t xml:space="preserve"> </w:t>
      </w:r>
      <w:r>
        <w:t>are</w:t>
      </w:r>
      <w:r w:rsidRPr="008C24EB">
        <w:t xml:space="preserve"> hosted </w:t>
      </w:r>
      <w:r w:rsidR="000652E7">
        <w:t xml:space="preserve">with </w:t>
      </w:r>
      <w:r w:rsidR="00064997">
        <w:t>in Manulife</w:t>
      </w:r>
      <w:r w:rsidR="000652E7">
        <w:t xml:space="preserve"> </w:t>
      </w:r>
      <w:r w:rsidR="00AC0112">
        <w:t>Environment</w:t>
      </w:r>
      <w:r w:rsidRPr="008C24EB">
        <w:t xml:space="preserve">. </w:t>
      </w:r>
      <w:r w:rsidRPr="008E4057">
        <w:t xml:space="preserve">Following </w:t>
      </w:r>
      <w:r w:rsidR="00915811" w:rsidRPr="008E4057">
        <w:t>is</w:t>
      </w:r>
      <w:r w:rsidRPr="008E4057">
        <w:t xml:space="preserve"> the details.</w:t>
      </w:r>
    </w:p>
    <w:p w14:paraId="14ECEE68" w14:textId="2F30A2FC" w:rsidR="00AB0E7B" w:rsidRDefault="00AB0E7B" w:rsidP="00AB0E7B">
      <w:r>
        <w:t xml:space="preserve">All the accounts mentioned in section </w:t>
      </w:r>
      <w:r w:rsidRPr="00A92257">
        <w:rPr>
          <w:rPrChange w:id="793" w:author="Author">
            <w:rPr>
              <w:b/>
            </w:rPr>
          </w:rPrChange>
        </w:rPr>
        <w:fldChar w:fldCharType="begin"/>
      </w:r>
      <w:r w:rsidRPr="00AB0E7B">
        <w:rPr>
          <w:b/>
        </w:rPr>
        <w:instrText xml:space="preserve"> REF _Ref503449281 \r \h </w:instrText>
      </w:r>
      <w:r>
        <w:rPr>
          <w:b/>
        </w:rPr>
        <w:instrText xml:space="preserve"> \* MERGEFORMAT </w:instrText>
      </w:r>
      <w:r w:rsidRPr="00A92257">
        <w:rPr>
          <w:rPrChange w:id="794" w:author="Author">
            <w:rPr/>
          </w:rPrChange>
        </w:rPr>
      </w:r>
      <w:r w:rsidRPr="00A92257">
        <w:rPr>
          <w:b/>
        </w:rPr>
        <w:fldChar w:fldCharType="separate"/>
      </w:r>
      <w:r w:rsidR="00DA54B8" w:rsidRPr="00A92257">
        <w:rPr>
          <w:b/>
        </w:rPr>
        <w:t>6.1</w:t>
      </w:r>
      <w:r w:rsidRPr="00A92257">
        <w:rPr>
          <w:rPrChange w:id="795" w:author="Author">
            <w:rPr>
              <w:b/>
            </w:rPr>
          </w:rPrChange>
        </w:rPr>
        <w:fldChar w:fldCharType="end"/>
      </w:r>
      <w:r w:rsidRPr="00A92257">
        <w:rPr>
          <w:b/>
        </w:rPr>
        <w:t xml:space="preserve"> </w:t>
      </w:r>
      <w:r w:rsidRPr="00A92257">
        <w:rPr>
          <w:rPrChange w:id="796" w:author="Author">
            <w:rPr>
              <w:b/>
            </w:rPr>
          </w:rPrChange>
        </w:rPr>
        <w:fldChar w:fldCharType="begin"/>
      </w:r>
      <w:r w:rsidRPr="00AB0E7B">
        <w:rPr>
          <w:b/>
        </w:rPr>
        <w:instrText xml:space="preserve"> REF _Ref503449286 \h </w:instrText>
      </w:r>
      <w:r>
        <w:rPr>
          <w:b/>
        </w:rPr>
        <w:instrText xml:space="preserve"> \* MERGEFORMAT </w:instrText>
      </w:r>
      <w:r w:rsidRPr="00A92257">
        <w:rPr>
          <w:rPrChange w:id="797" w:author="Author">
            <w:rPr/>
          </w:rPrChange>
        </w:rPr>
      </w:r>
      <w:r w:rsidRPr="00A92257">
        <w:rPr>
          <w:b/>
        </w:rPr>
        <w:fldChar w:fldCharType="separate"/>
      </w:r>
      <w:r w:rsidR="0011676E" w:rsidRPr="00A92257">
        <w:rPr>
          <w:b/>
        </w:rPr>
        <w:t>Source Environment</w:t>
      </w:r>
      <w:r w:rsidRPr="00A92257">
        <w:rPr>
          <w:rPrChange w:id="798" w:author="Author">
            <w:rPr>
              <w:b/>
            </w:rPr>
          </w:rPrChange>
        </w:rPr>
        <w:fldChar w:fldCharType="end"/>
      </w:r>
      <w:r w:rsidRPr="00A92257">
        <w:rPr>
          <w:b/>
        </w:rPr>
        <w:t xml:space="preserve"> </w:t>
      </w:r>
      <w:r>
        <w:t>will have local admin access in migration VMs.</w:t>
      </w:r>
    </w:p>
    <w:tbl>
      <w:tblPr>
        <w:tblStyle w:val="TableGrid"/>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799" w:author="Author">
          <w:tblPr>
            <w:tblStyle w:val="TableGrid"/>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648"/>
        <w:gridCol w:w="5000"/>
        <w:gridCol w:w="2887"/>
        <w:tblGridChange w:id="800">
          <w:tblGrid>
            <w:gridCol w:w="1398"/>
            <w:gridCol w:w="4473"/>
            <w:gridCol w:w="3664"/>
          </w:tblGrid>
        </w:tblGridChange>
      </w:tblGrid>
      <w:tr w:rsidR="00AB0E7B" w:rsidRPr="00151F1C" w14:paraId="23E677BE"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801" w:author="Author">
              <w:tcPr>
                <w:tcW w:w="1398" w:type="dxa"/>
              </w:tcPr>
            </w:tcPrChange>
          </w:tcPr>
          <w:p w14:paraId="6082D0F0" w14:textId="77777777" w:rsidR="00AB0E7B" w:rsidRPr="00A92257" w:rsidRDefault="00AB0E7B">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sz w:val="18"/>
                <w:szCs w:val="18"/>
              </w:rPr>
            </w:pPr>
            <w:r w:rsidRPr="00A92257">
              <w:rPr>
                <w:b/>
                <w:sz w:val="18"/>
                <w:szCs w:val="18"/>
              </w:rPr>
              <w:t>No.</w:t>
            </w:r>
          </w:p>
        </w:tc>
        <w:tc>
          <w:tcPr>
            <w:tcW w:w="0" w:type="dxa"/>
            <w:tcPrChange w:id="802" w:author="Author">
              <w:tcPr>
                <w:tcW w:w="4473" w:type="dxa"/>
              </w:tcPr>
            </w:tcPrChange>
          </w:tcPr>
          <w:p w14:paraId="15967A21" w14:textId="77777777" w:rsidR="00AB0E7B" w:rsidRPr="00A92257" w:rsidRDefault="00AB0E7B">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sz w:val="18"/>
                <w:szCs w:val="18"/>
              </w:rPr>
            </w:pPr>
            <w:r w:rsidRPr="00A92257">
              <w:rPr>
                <w:b/>
                <w:sz w:val="18"/>
                <w:szCs w:val="18"/>
              </w:rPr>
              <w:t>VM Name</w:t>
            </w:r>
          </w:p>
        </w:tc>
        <w:tc>
          <w:tcPr>
            <w:tcW w:w="0" w:type="dxa"/>
            <w:tcPrChange w:id="803" w:author="Author">
              <w:tcPr>
                <w:tcW w:w="3664" w:type="dxa"/>
              </w:tcPr>
            </w:tcPrChange>
          </w:tcPr>
          <w:p w14:paraId="48D80FE4" w14:textId="77777777" w:rsidR="00AB0E7B" w:rsidRPr="00A92257" w:rsidRDefault="00AB0E7B">
            <w:pPr>
              <w:spacing w:after="160" w:line="259"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sz w:val="18"/>
                <w:szCs w:val="18"/>
              </w:rPr>
            </w:pPr>
            <w:r w:rsidRPr="00A92257">
              <w:rPr>
                <w:b/>
                <w:sz w:val="18"/>
                <w:szCs w:val="18"/>
              </w:rPr>
              <w:t>Role</w:t>
            </w:r>
          </w:p>
        </w:tc>
      </w:tr>
      <w:tr w:rsidR="00AB0E7B" w:rsidRPr="00151F1C" w14:paraId="0322A5AD" w14:textId="77777777" w:rsidTr="00A92257">
        <w:trPr>
          <w:trHeight w:val="377"/>
          <w:trPrChange w:id="804" w:author="Author">
            <w:trPr>
              <w:trHeight w:val="377"/>
            </w:trPr>
          </w:trPrChange>
        </w:trPr>
        <w:tc>
          <w:tcPr>
            <w:tcW w:w="0" w:type="dxa"/>
            <w:tcPrChange w:id="805" w:author="Author">
              <w:tcPr>
                <w:tcW w:w="1398" w:type="dxa"/>
              </w:tcPr>
            </w:tcPrChange>
          </w:tcPr>
          <w:p w14:paraId="5B8C8CAA" w14:textId="77777777" w:rsidR="00AB0E7B" w:rsidRPr="00A92257" w:rsidRDefault="00AB0E7B">
            <w:pPr>
              <w:spacing w:after="160" w:line="259" w:lineRule="auto"/>
              <w:rPr>
                <w:rFonts w:asciiTheme="minorHAnsi" w:hAnsiTheme="minorHAnsi"/>
                <w:sz w:val="22"/>
                <w:rPrChange w:id="806" w:author="Author">
                  <w:rPr>
                    <w:rFonts w:asciiTheme="minorHAnsi" w:hAnsiTheme="minorHAnsi" w:cstheme="minorHAnsi"/>
                    <w:sz w:val="22"/>
                  </w:rPr>
                </w:rPrChange>
              </w:rPr>
            </w:pPr>
            <w:r w:rsidRPr="00A92257">
              <w:rPr>
                <w:rPrChange w:id="807" w:author="Author">
                  <w:rPr>
                    <w:rFonts w:cstheme="minorHAnsi"/>
                  </w:rPr>
                </w:rPrChange>
              </w:rPr>
              <w:t>1</w:t>
            </w:r>
          </w:p>
        </w:tc>
        <w:tc>
          <w:tcPr>
            <w:tcW w:w="0" w:type="dxa"/>
            <w:tcPrChange w:id="808" w:author="Author">
              <w:tcPr>
                <w:tcW w:w="4473" w:type="dxa"/>
              </w:tcPr>
            </w:tcPrChange>
          </w:tcPr>
          <w:p w14:paraId="39FD2B07" w14:textId="3E3BB1A1" w:rsidR="00AB0E7B" w:rsidRPr="00A92257" w:rsidRDefault="00AB0E7B" w:rsidP="00AE64A3">
            <w:pPr>
              <w:rPr>
                <w:rFonts w:asciiTheme="minorHAnsi" w:hAnsiTheme="minorHAnsi"/>
                <w:sz w:val="22"/>
                <w:rPrChange w:id="809" w:author="Author">
                  <w:rPr>
                    <w:rFonts w:asciiTheme="minorHAnsi" w:hAnsiTheme="minorHAnsi" w:cstheme="minorHAnsi"/>
                    <w:sz w:val="22"/>
                  </w:rPr>
                </w:rPrChange>
              </w:rPr>
            </w:pPr>
            <w:r w:rsidRPr="00A92257">
              <w:rPr>
                <w:rPrChange w:id="810" w:author="Author">
                  <w:rPr>
                    <w:rFonts w:cstheme="minorHAnsi"/>
                  </w:rPr>
                </w:rPrChange>
              </w:rPr>
              <w:t>CPCWVGISMSPP07</w:t>
            </w:r>
          </w:p>
        </w:tc>
        <w:tc>
          <w:tcPr>
            <w:tcW w:w="0" w:type="dxa"/>
            <w:tcPrChange w:id="811" w:author="Author">
              <w:tcPr>
                <w:tcW w:w="3664" w:type="dxa"/>
              </w:tcPr>
            </w:tcPrChange>
          </w:tcPr>
          <w:p w14:paraId="40687A25" w14:textId="3B66728C" w:rsidR="00AB0E7B" w:rsidRPr="00A92257" w:rsidRDefault="00AB0E7B">
            <w:pPr>
              <w:spacing w:after="160" w:line="259" w:lineRule="auto"/>
              <w:rPr>
                <w:rFonts w:asciiTheme="minorHAnsi" w:hAnsiTheme="minorHAnsi"/>
                <w:sz w:val="22"/>
                <w:rPrChange w:id="812" w:author="Author">
                  <w:rPr>
                    <w:rFonts w:asciiTheme="minorHAnsi" w:hAnsiTheme="minorHAnsi" w:cstheme="minorHAnsi"/>
                    <w:sz w:val="22"/>
                  </w:rPr>
                </w:rPrChange>
              </w:rPr>
            </w:pPr>
            <w:r w:rsidRPr="00A92257">
              <w:rPr>
                <w:rPrChange w:id="813" w:author="Author">
                  <w:rPr>
                    <w:rFonts w:cstheme="minorHAnsi"/>
                  </w:rPr>
                </w:rPrChange>
              </w:rPr>
              <w:t>SQL Server Database for Migration Logs. Instance name is JOBS</w:t>
            </w:r>
          </w:p>
        </w:tc>
      </w:tr>
      <w:tr w:rsidR="00AB0E7B" w:rsidRPr="00151F1C" w14:paraId="4004181A" w14:textId="77777777" w:rsidTr="00A92257">
        <w:trPr>
          <w:trHeight w:val="710"/>
          <w:trPrChange w:id="814" w:author="Author">
            <w:trPr>
              <w:trHeight w:val="710"/>
            </w:trPr>
          </w:trPrChange>
        </w:trPr>
        <w:tc>
          <w:tcPr>
            <w:tcW w:w="0" w:type="dxa"/>
            <w:tcPrChange w:id="815" w:author="Author">
              <w:tcPr>
                <w:tcW w:w="1398" w:type="dxa"/>
              </w:tcPr>
            </w:tcPrChange>
          </w:tcPr>
          <w:p w14:paraId="633A9538" w14:textId="77777777" w:rsidR="00AB0E7B" w:rsidRPr="00A92257" w:rsidRDefault="00AB0E7B">
            <w:pPr>
              <w:spacing w:after="160" w:line="259" w:lineRule="auto"/>
              <w:rPr>
                <w:rFonts w:asciiTheme="minorHAnsi" w:hAnsiTheme="minorHAnsi"/>
                <w:sz w:val="22"/>
                <w:rPrChange w:id="816" w:author="Author">
                  <w:rPr>
                    <w:rFonts w:asciiTheme="minorHAnsi" w:hAnsiTheme="minorHAnsi" w:cstheme="minorHAnsi"/>
                    <w:sz w:val="22"/>
                  </w:rPr>
                </w:rPrChange>
              </w:rPr>
            </w:pPr>
            <w:r w:rsidRPr="00A92257">
              <w:rPr>
                <w:rPrChange w:id="817" w:author="Author">
                  <w:rPr>
                    <w:rFonts w:cstheme="minorHAnsi"/>
                  </w:rPr>
                </w:rPrChange>
              </w:rPr>
              <w:t>2</w:t>
            </w:r>
          </w:p>
        </w:tc>
        <w:tc>
          <w:tcPr>
            <w:tcW w:w="0" w:type="dxa"/>
            <w:tcPrChange w:id="818" w:author="Author">
              <w:tcPr>
                <w:tcW w:w="4473" w:type="dxa"/>
              </w:tcPr>
            </w:tcPrChange>
          </w:tcPr>
          <w:p w14:paraId="59E1336C" w14:textId="77777777" w:rsidR="00AB0E7B" w:rsidRPr="00A92257" w:rsidRDefault="00AB0E7B" w:rsidP="00AB0E7B">
            <w:pPr>
              <w:rPr>
                <w:rFonts w:asciiTheme="minorHAnsi" w:hAnsiTheme="minorHAnsi"/>
                <w:sz w:val="22"/>
                <w:rPrChange w:id="819" w:author="Author">
                  <w:rPr>
                    <w:rFonts w:asciiTheme="minorHAnsi" w:hAnsiTheme="minorHAnsi" w:cstheme="minorHAnsi"/>
                    <w:sz w:val="22"/>
                  </w:rPr>
                </w:rPrChange>
              </w:rPr>
            </w:pPr>
            <w:r w:rsidRPr="00A92257">
              <w:rPr>
                <w:rPrChange w:id="820" w:author="Author">
                  <w:rPr>
                    <w:rFonts w:cstheme="minorHAnsi"/>
                  </w:rPr>
                </w:rPrChange>
              </w:rPr>
              <w:t>CPCWVGISMSPP08</w:t>
            </w:r>
          </w:p>
          <w:p w14:paraId="2F7E90F9" w14:textId="77777777" w:rsidR="00AB0E7B" w:rsidRPr="00AB0E7B" w:rsidRDefault="00AB0E7B" w:rsidP="00AB0E7B">
            <w:pPr>
              <w:rPr>
                <w:rFonts w:asciiTheme="minorHAnsi" w:hAnsiTheme="minorHAnsi" w:cstheme="minorHAnsi"/>
                <w:sz w:val="22"/>
              </w:rPr>
            </w:pPr>
          </w:p>
          <w:p w14:paraId="258C7906" w14:textId="77777777" w:rsidR="00AB0E7B" w:rsidRPr="00A92257" w:rsidRDefault="00AB0E7B" w:rsidP="00AB0E7B">
            <w:pPr>
              <w:rPr>
                <w:rFonts w:asciiTheme="minorHAnsi" w:hAnsiTheme="minorHAnsi"/>
                <w:sz w:val="22"/>
                <w:rPrChange w:id="821" w:author="Author">
                  <w:rPr>
                    <w:rFonts w:asciiTheme="minorHAnsi" w:hAnsiTheme="minorHAnsi" w:cstheme="minorHAnsi"/>
                    <w:sz w:val="22"/>
                  </w:rPr>
                </w:rPrChange>
              </w:rPr>
            </w:pPr>
            <w:r w:rsidRPr="00A92257">
              <w:rPr>
                <w:rPrChange w:id="822" w:author="Author">
                  <w:rPr>
                    <w:rFonts w:cstheme="minorHAnsi"/>
                  </w:rPr>
                </w:rPrChange>
              </w:rPr>
              <w:t>CPCWVGISMSPP09</w:t>
            </w:r>
          </w:p>
          <w:p w14:paraId="190BA97C" w14:textId="77777777" w:rsidR="00AB0E7B" w:rsidRPr="00AB0E7B" w:rsidRDefault="00AB0E7B" w:rsidP="00AB0E7B">
            <w:pPr>
              <w:rPr>
                <w:rFonts w:asciiTheme="minorHAnsi" w:hAnsiTheme="minorHAnsi" w:cstheme="minorHAnsi"/>
                <w:sz w:val="22"/>
              </w:rPr>
            </w:pPr>
          </w:p>
          <w:p w14:paraId="6F71A667" w14:textId="77777777" w:rsidR="00AB0E7B" w:rsidRPr="00A92257" w:rsidRDefault="00AB0E7B" w:rsidP="00AB0E7B">
            <w:pPr>
              <w:rPr>
                <w:rFonts w:asciiTheme="minorHAnsi" w:hAnsiTheme="minorHAnsi"/>
                <w:sz w:val="22"/>
                <w:rPrChange w:id="823" w:author="Author">
                  <w:rPr>
                    <w:rFonts w:asciiTheme="minorHAnsi" w:hAnsiTheme="minorHAnsi" w:cstheme="minorHAnsi"/>
                    <w:sz w:val="22"/>
                  </w:rPr>
                </w:rPrChange>
              </w:rPr>
            </w:pPr>
            <w:r w:rsidRPr="00A92257">
              <w:rPr>
                <w:rPrChange w:id="824" w:author="Author">
                  <w:rPr>
                    <w:rFonts w:cstheme="minorHAnsi"/>
                  </w:rPr>
                </w:rPrChange>
              </w:rPr>
              <w:t>CPCWVGISMSPP10</w:t>
            </w:r>
          </w:p>
          <w:p w14:paraId="7609ABA2" w14:textId="77777777" w:rsidR="00AB0E7B" w:rsidRPr="00AB0E7B" w:rsidRDefault="00AB0E7B" w:rsidP="00AB0E7B">
            <w:pPr>
              <w:rPr>
                <w:rFonts w:asciiTheme="minorHAnsi" w:hAnsiTheme="minorHAnsi" w:cstheme="minorHAnsi"/>
                <w:sz w:val="22"/>
              </w:rPr>
            </w:pPr>
          </w:p>
          <w:p w14:paraId="6C0A6D8B" w14:textId="77777777" w:rsidR="00AB0E7B" w:rsidRPr="00A92257" w:rsidRDefault="00AB0E7B" w:rsidP="00AB0E7B">
            <w:pPr>
              <w:rPr>
                <w:rFonts w:asciiTheme="minorHAnsi" w:hAnsiTheme="minorHAnsi"/>
                <w:sz w:val="22"/>
                <w:rPrChange w:id="825" w:author="Author">
                  <w:rPr>
                    <w:rFonts w:asciiTheme="minorHAnsi" w:hAnsiTheme="minorHAnsi" w:cstheme="minorHAnsi"/>
                    <w:sz w:val="22"/>
                  </w:rPr>
                </w:rPrChange>
              </w:rPr>
            </w:pPr>
            <w:r w:rsidRPr="00A92257">
              <w:rPr>
                <w:rPrChange w:id="826" w:author="Author">
                  <w:rPr>
                    <w:rFonts w:cstheme="minorHAnsi"/>
                  </w:rPr>
                </w:rPrChange>
              </w:rPr>
              <w:t>CPCWVGISMSPP11</w:t>
            </w:r>
          </w:p>
          <w:p w14:paraId="67196BE6" w14:textId="77777777" w:rsidR="00AB0E7B" w:rsidRPr="00AB0E7B" w:rsidRDefault="00AB0E7B" w:rsidP="00AB0E7B">
            <w:pPr>
              <w:rPr>
                <w:rFonts w:asciiTheme="minorHAnsi" w:hAnsiTheme="minorHAnsi" w:cstheme="minorHAnsi"/>
                <w:sz w:val="22"/>
              </w:rPr>
            </w:pPr>
          </w:p>
          <w:p w14:paraId="554D40E1" w14:textId="77777777" w:rsidR="00AB0E7B" w:rsidRPr="00A92257" w:rsidRDefault="00AB0E7B" w:rsidP="00AB0E7B">
            <w:pPr>
              <w:rPr>
                <w:rFonts w:asciiTheme="minorHAnsi" w:hAnsiTheme="minorHAnsi"/>
                <w:sz w:val="22"/>
                <w:rPrChange w:id="827" w:author="Author">
                  <w:rPr>
                    <w:rFonts w:asciiTheme="minorHAnsi" w:hAnsiTheme="minorHAnsi" w:cstheme="minorHAnsi"/>
                    <w:sz w:val="22"/>
                  </w:rPr>
                </w:rPrChange>
              </w:rPr>
            </w:pPr>
            <w:r w:rsidRPr="00A92257">
              <w:rPr>
                <w:rPrChange w:id="828" w:author="Author">
                  <w:rPr>
                    <w:rFonts w:cstheme="minorHAnsi"/>
                  </w:rPr>
                </w:rPrChange>
              </w:rPr>
              <w:t>CPCWVGISMSPP12</w:t>
            </w:r>
          </w:p>
          <w:p w14:paraId="0FBEC7EA" w14:textId="77777777" w:rsidR="00AB0E7B" w:rsidRPr="00AB0E7B" w:rsidRDefault="00AB0E7B" w:rsidP="00AB0E7B">
            <w:pPr>
              <w:rPr>
                <w:rFonts w:asciiTheme="minorHAnsi" w:hAnsiTheme="minorHAnsi" w:cstheme="minorHAnsi"/>
                <w:sz w:val="22"/>
              </w:rPr>
            </w:pPr>
          </w:p>
          <w:p w14:paraId="25081D1F" w14:textId="77777777" w:rsidR="00AB0E7B" w:rsidRPr="00A92257" w:rsidRDefault="00AB0E7B" w:rsidP="00AB0E7B">
            <w:pPr>
              <w:rPr>
                <w:rFonts w:asciiTheme="minorHAnsi" w:hAnsiTheme="minorHAnsi"/>
                <w:sz w:val="22"/>
                <w:rPrChange w:id="829" w:author="Author">
                  <w:rPr>
                    <w:rFonts w:asciiTheme="minorHAnsi" w:hAnsiTheme="minorHAnsi" w:cstheme="minorHAnsi"/>
                    <w:sz w:val="22"/>
                  </w:rPr>
                </w:rPrChange>
              </w:rPr>
            </w:pPr>
            <w:r w:rsidRPr="00A92257">
              <w:rPr>
                <w:rPrChange w:id="830" w:author="Author">
                  <w:rPr>
                    <w:rFonts w:cstheme="minorHAnsi"/>
                  </w:rPr>
                </w:rPrChange>
              </w:rPr>
              <w:t>CPCWVGISMSPP18</w:t>
            </w:r>
          </w:p>
          <w:p w14:paraId="4352022E" w14:textId="77777777" w:rsidR="00AB0E7B" w:rsidRPr="00AB0E7B" w:rsidRDefault="00AB0E7B" w:rsidP="00AB0E7B">
            <w:pPr>
              <w:rPr>
                <w:rFonts w:asciiTheme="minorHAnsi" w:hAnsiTheme="minorHAnsi" w:cstheme="minorHAnsi"/>
                <w:sz w:val="22"/>
              </w:rPr>
            </w:pPr>
          </w:p>
          <w:p w14:paraId="3C2A8956" w14:textId="77777777" w:rsidR="00AB0E7B" w:rsidRPr="00A92257" w:rsidRDefault="00AB0E7B" w:rsidP="00AB0E7B">
            <w:pPr>
              <w:rPr>
                <w:rFonts w:asciiTheme="minorHAnsi" w:hAnsiTheme="minorHAnsi"/>
                <w:sz w:val="22"/>
                <w:rPrChange w:id="831" w:author="Author">
                  <w:rPr>
                    <w:rFonts w:asciiTheme="minorHAnsi" w:hAnsiTheme="minorHAnsi" w:cstheme="minorHAnsi"/>
                    <w:sz w:val="22"/>
                  </w:rPr>
                </w:rPrChange>
              </w:rPr>
            </w:pPr>
            <w:r w:rsidRPr="00A92257">
              <w:rPr>
                <w:rPrChange w:id="832" w:author="Author">
                  <w:rPr>
                    <w:rFonts w:cstheme="minorHAnsi"/>
                  </w:rPr>
                </w:rPrChange>
              </w:rPr>
              <w:t>CPCWVGISMSPP20</w:t>
            </w:r>
          </w:p>
          <w:p w14:paraId="46E36DED" w14:textId="77777777" w:rsidR="00AB0E7B" w:rsidRPr="00AB0E7B" w:rsidRDefault="00AB0E7B" w:rsidP="00AB0E7B">
            <w:pPr>
              <w:rPr>
                <w:rFonts w:asciiTheme="minorHAnsi" w:hAnsiTheme="minorHAnsi" w:cstheme="minorHAnsi"/>
                <w:sz w:val="22"/>
              </w:rPr>
            </w:pPr>
          </w:p>
          <w:p w14:paraId="1DFCF418" w14:textId="77777777" w:rsidR="00AB0E7B" w:rsidRPr="00A92257" w:rsidRDefault="00AB0E7B" w:rsidP="00AB0E7B">
            <w:pPr>
              <w:rPr>
                <w:rFonts w:asciiTheme="minorHAnsi" w:hAnsiTheme="minorHAnsi"/>
                <w:sz w:val="22"/>
                <w:rPrChange w:id="833" w:author="Author">
                  <w:rPr>
                    <w:rFonts w:asciiTheme="minorHAnsi" w:hAnsiTheme="minorHAnsi" w:cstheme="minorHAnsi"/>
                    <w:sz w:val="22"/>
                  </w:rPr>
                </w:rPrChange>
              </w:rPr>
            </w:pPr>
            <w:r w:rsidRPr="00A92257">
              <w:rPr>
                <w:rPrChange w:id="834" w:author="Author">
                  <w:rPr>
                    <w:rFonts w:cstheme="minorHAnsi"/>
                  </w:rPr>
                </w:rPrChange>
              </w:rPr>
              <w:t>CPCWVGISMSPP22</w:t>
            </w:r>
          </w:p>
          <w:p w14:paraId="0C2CEBC7" w14:textId="77777777" w:rsidR="00AB0E7B" w:rsidRPr="00AB0E7B" w:rsidRDefault="00AB0E7B" w:rsidP="00AB0E7B">
            <w:pPr>
              <w:rPr>
                <w:rFonts w:asciiTheme="minorHAnsi" w:hAnsiTheme="minorHAnsi" w:cstheme="minorHAnsi"/>
                <w:sz w:val="22"/>
              </w:rPr>
            </w:pPr>
          </w:p>
          <w:p w14:paraId="325DE778" w14:textId="77777777" w:rsidR="00AB0E7B" w:rsidRPr="00A92257" w:rsidRDefault="00AB0E7B" w:rsidP="00AB0E7B">
            <w:pPr>
              <w:rPr>
                <w:rFonts w:asciiTheme="minorHAnsi" w:hAnsiTheme="minorHAnsi"/>
                <w:sz w:val="22"/>
                <w:rPrChange w:id="835" w:author="Author">
                  <w:rPr>
                    <w:rFonts w:asciiTheme="minorHAnsi" w:hAnsiTheme="minorHAnsi" w:cstheme="minorHAnsi"/>
                    <w:sz w:val="22"/>
                  </w:rPr>
                </w:rPrChange>
              </w:rPr>
            </w:pPr>
            <w:r w:rsidRPr="00A92257">
              <w:rPr>
                <w:rPrChange w:id="836" w:author="Author">
                  <w:rPr>
                    <w:rFonts w:cstheme="minorHAnsi"/>
                  </w:rPr>
                </w:rPrChange>
              </w:rPr>
              <w:t>CPCWVGISMSPP26</w:t>
            </w:r>
          </w:p>
          <w:p w14:paraId="5785A695" w14:textId="77777777" w:rsidR="00AB0E7B" w:rsidRPr="00AB0E7B" w:rsidRDefault="00AB0E7B" w:rsidP="00AB0E7B">
            <w:pPr>
              <w:rPr>
                <w:rFonts w:asciiTheme="minorHAnsi" w:hAnsiTheme="minorHAnsi" w:cstheme="minorHAnsi"/>
                <w:sz w:val="22"/>
              </w:rPr>
            </w:pPr>
          </w:p>
          <w:p w14:paraId="3D54809D" w14:textId="77777777" w:rsidR="00AB0E7B" w:rsidRPr="00A92257" w:rsidRDefault="00AB0E7B" w:rsidP="00AB0E7B">
            <w:pPr>
              <w:rPr>
                <w:rFonts w:asciiTheme="minorHAnsi" w:hAnsiTheme="minorHAnsi"/>
                <w:sz w:val="22"/>
                <w:rPrChange w:id="837" w:author="Author">
                  <w:rPr>
                    <w:rFonts w:asciiTheme="minorHAnsi" w:hAnsiTheme="minorHAnsi" w:cstheme="minorHAnsi"/>
                    <w:sz w:val="22"/>
                  </w:rPr>
                </w:rPrChange>
              </w:rPr>
            </w:pPr>
            <w:r w:rsidRPr="00A92257">
              <w:rPr>
                <w:rPrChange w:id="838" w:author="Author">
                  <w:rPr>
                    <w:rFonts w:cstheme="minorHAnsi"/>
                  </w:rPr>
                </w:rPrChange>
              </w:rPr>
              <w:t>CPCWVGISMSPP28</w:t>
            </w:r>
          </w:p>
          <w:p w14:paraId="6DD6E2BF" w14:textId="77777777" w:rsidR="00AB0E7B" w:rsidRPr="00AB0E7B" w:rsidRDefault="00AB0E7B" w:rsidP="00AB0E7B">
            <w:pPr>
              <w:rPr>
                <w:rFonts w:asciiTheme="minorHAnsi" w:hAnsiTheme="minorHAnsi" w:cstheme="minorHAnsi"/>
                <w:sz w:val="22"/>
              </w:rPr>
            </w:pPr>
          </w:p>
          <w:p w14:paraId="67C59FD0" w14:textId="77777777" w:rsidR="00AB0E7B" w:rsidRPr="00A92257" w:rsidRDefault="00AB0E7B" w:rsidP="00AB0E7B">
            <w:pPr>
              <w:rPr>
                <w:rFonts w:asciiTheme="minorHAnsi" w:hAnsiTheme="minorHAnsi"/>
                <w:sz w:val="22"/>
                <w:rPrChange w:id="839" w:author="Author">
                  <w:rPr>
                    <w:rFonts w:asciiTheme="minorHAnsi" w:hAnsiTheme="minorHAnsi" w:cstheme="minorHAnsi"/>
                    <w:sz w:val="22"/>
                  </w:rPr>
                </w:rPrChange>
              </w:rPr>
            </w:pPr>
            <w:r w:rsidRPr="00A92257">
              <w:rPr>
                <w:rPrChange w:id="840" w:author="Author">
                  <w:rPr>
                    <w:rFonts w:cstheme="minorHAnsi"/>
                  </w:rPr>
                </w:rPrChange>
              </w:rPr>
              <w:t>CPCWVGISMSPP29</w:t>
            </w:r>
          </w:p>
          <w:p w14:paraId="2390D418" w14:textId="77777777" w:rsidR="00AB0E7B" w:rsidRPr="00AB0E7B" w:rsidRDefault="00AB0E7B" w:rsidP="00AB0E7B">
            <w:pPr>
              <w:rPr>
                <w:rFonts w:asciiTheme="minorHAnsi" w:hAnsiTheme="minorHAnsi" w:cstheme="minorHAnsi"/>
                <w:sz w:val="22"/>
              </w:rPr>
            </w:pPr>
          </w:p>
          <w:p w14:paraId="062554EB" w14:textId="77777777" w:rsidR="00AB0E7B" w:rsidRPr="00A92257" w:rsidRDefault="00AB0E7B" w:rsidP="00AB0E7B">
            <w:pPr>
              <w:rPr>
                <w:rFonts w:asciiTheme="minorHAnsi" w:hAnsiTheme="minorHAnsi"/>
                <w:sz w:val="22"/>
                <w:rPrChange w:id="841" w:author="Author">
                  <w:rPr>
                    <w:rFonts w:asciiTheme="minorHAnsi" w:hAnsiTheme="minorHAnsi" w:cstheme="minorHAnsi"/>
                    <w:sz w:val="22"/>
                  </w:rPr>
                </w:rPrChange>
              </w:rPr>
            </w:pPr>
            <w:r w:rsidRPr="00A92257">
              <w:rPr>
                <w:rPrChange w:id="842" w:author="Author">
                  <w:rPr>
                    <w:rFonts w:cstheme="minorHAnsi"/>
                  </w:rPr>
                </w:rPrChange>
              </w:rPr>
              <w:t>CPCWVGISMSPP30</w:t>
            </w:r>
          </w:p>
          <w:p w14:paraId="613777B0" w14:textId="77777777" w:rsidR="00AB0E7B" w:rsidRPr="00AB0E7B" w:rsidRDefault="00AB0E7B" w:rsidP="00AB0E7B">
            <w:pPr>
              <w:rPr>
                <w:rFonts w:asciiTheme="minorHAnsi" w:hAnsiTheme="minorHAnsi" w:cstheme="minorHAnsi"/>
                <w:sz w:val="22"/>
              </w:rPr>
            </w:pPr>
          </w:p>
          <w:p w14:paraId="27F77D3F" w14:textId="77777777" w:rsidR="00AB0E7B" w:rsidRPr="00A92257" w:rsidRDefault="00AB0E7B" w:rsidP="00AB0E7B">
            <w:pPr>
              <w:rPr>
                <w:rFonts w:asciiTheme="minorHAnsi" w:hAnsiTheme="minorHAnsi"/>
                <w:sz w:val="22"/>
                <w:rPrChange w:id="843" w:author="Author">
                  <w:rPr>
                    <w:rFonts w:asciiTheme="minorHAnsi" w:hAnsiTheme="minorHAnsi" w:cstheme="minorHAnsi"/>
                    <w:sz w:val="22"/>
                  </w:rPr>
                </w:rPrChange>
              </w:rPr>
            </w:pPr>
            <w:r w:rsidRPr="00A92257">
              <w:rPr>
                <w:rPrChange w:id="844" w:author="Author">
                  <w:rPr>
                    <w:rFonts w:cstheme="minorHAnsi"/>
                  </w:rPr>
                </w:rPrChange>
              </w:rPr>
              <w:t>CPCWVGISMSPP31</w:t>
            </w:r>
          </w:p>
          <w:p w14:paraId="5C8C9959" w14:textId="77777777" w:rsidR="00AB0E7B" w:rsidRPr="00AB0E7B" w:rsidRDefault="00AB0E7B" w:rsidP="00AB0E7B">
            <w:pPr>
              <w:rPr>
                <w:rFonts w:asciiTheme="minorHAnsi" w:hAnsiTheme="minorHAnsi" w:cstheme="minorHAnsi"/>
                <w:sz w:val="22"/>
              </w:rPr>
            </w:pPr>
          </w:p>
          <w:p w14:paraId="6E55875B" w14:textId="18E3E5C4" w:rsidR="00AB0E7B" w:rsidRPr="00A92257" w:rsidRDefault="00AB0E7B">
            <w:pPr>
              <w:spacing w:after="160" w:line="259" w:lineRule="auto"/>
              <w:rPr>
                <w:rFonts w:asciiTheme="minorHAnsi" w:hAnsiTheme="minorHAnsi"/>
                <w:sz w:val="22"/>
                <w:rPrChange w:id="845" w:author="Author">
                  <w:rPr>
                    <w:rFonts w:asciiTheme="minorHAnsi" w:hAnsiTheme="minorHAnsi" w:cstheme="minorHAnsi"/>
                    <w:sz w:val="22"/>
                  </w:rPr>
                </w:rPrChange>
              </w:rPr>
            </w:pPr>
            <w:r w:rsidRPr="00A92257">
              <w:rPr>
                <w:rPrChange w:id="846" w:author="Author">
                  <w:rPr>
                    <w:rFonts w:cstheme="minorHAnsi"/>
                  </w:rPr>
                </w:rPrChange>
              </w:rPr>
              <w:t>CPCWVGISMSPP32</w:t>
            </w:r>
          </w:p>
        </w:tc>
        <w:tc>
          <w:tcPr>
            <w:tcW w:w="0" w:type="dxa"/>
            <w:tcPrChange w:id="847" w:author="Author">
              <w:tcPr>
                <w:tcW w:w="3664" w:type="dxa"/>
              </w:tcPr>
            </w:tcPrChange>
          </w:tcPr>
          <w:p w14:paraId="669A1427" w14:textId="4DB22049" w:rsidR="00AB0E7B" w:rsidRPr="00A92257" w:rsidRDefault="00AB0E7B" w:rsidP="00AB0E7B">
            <w:pPr>
              <w:rPr>
                <w:rFonts w:asciiTheme="minorHAnsi" w:hAnsiTheme="minorHAnsi"/>
                <w:sz w:val="22"/>
                <w:rPrChange w:id="848" w:author="Author">
                  <w:rPr>
                    <w:rFonts w:asciiTheme="minorHAnsi" w:hAnsiTheme="minorHAnsi" w:cstheme="minorHAnsi"/>
                    <w:sz w:val="22"/>
                  </w:rPr>
                </w:rPrChange>
              </w:rPr>
            </w:pPr>
            <w:r w:rsidRPr="00A92257">
              <w:rPr>
                <w:rPrChange w:id="849" w:author="Author">
                  <w:rPr>
                    <w:rFonts w:cstheme="minorHAnsi"/>
                  </w:rPr>
                </w:rPrChange>
              </w:rPr>
              <w:t>Migration VMs</w:t>
            </w:r>
          </w:p>
        </w:tc>
      </w:tr>
    </w:tbl>
    <w:p w14:paraId="1115F63C" w14:textId="74F5CE01" w:rsidR="00064997" w:rsidRDefault="00064997" w:rsidP="00AB0E7B"/>
    <w:p w14:paraId="4CCAA385" w14:textId="77777777" w:rsidR="00532AE5" w:rsidRDefault="00532AE5">
      <w:pPr>
        <w:rPr>
          <w:color w:val="008AC8"/>
          <w:spacing w:val="10"/>
          <w:sz w:val="32"/>
          <w:szCs w:val="36"/>
        </w:rPr>
      </w:pPr>
      <w:bookmarkStart w:id="850" w:name="_Toc497438650"/>
      <w:bookmarkEnd w:id="850"/>
      <w:r>
        <w:br w:type="page"/>
      </w:r>
    </w:p>
    <w:p w14:paraId="53495DF7" w14:textId="74B7DDF3" w:rsidR="002B325B" w:rsidRDefault="002B325B" w:rsidP="002B325B">
      <w:pPr>
        <w:pStyle w:val="Heading2Numbered"/>
      </w:pPr>
      <w:bookmarkStart w:id="851" w:name="_Toc503954860"/>
      <w:bookmarkStart w:id="852" w:name="_Toc503954917"/>
      <w:bookmarkStart w:id="853" w:name="_Toc503957279"/>
      <w:r>
        <w:t>Metalogix Content Matrix</w:t>
      </w:r>
      <w:bookmarkEnd w:id="851"/>
      <w:bookmarkEnd w:id="852"/>
      <w:bookmarkEnd w:id="853"/>
    </w:p>
    <w:p w14:paraId="40A6A4C6" w14:textId="38E05874" w:rsidR="002B325B" w:rsidRDefault="002B325B" w:rsidP="002B325B">
      <w:r>
        <w:t>The migration will be performed using a licensed version of the Metalogix Content Matrix: SharePoint Edition 8.</w:t>
      </w:r>
      <w:r w:rsidR="008F79EA">
        <w:t>5</w:t>
      </w:r>
      <w:r w:rsidR="0044332E">
        <w:t>.0</w:t>
      </w:r>
      <w:r w:rsidR="008F79EA">
        <w:t>.4</w:t>
      </w:r>
      <w:r>
        <w:t>.</w:t>
      </w:r>
    </w:p>
    <w:p w14:paraId="414B0EF0" w14:textId="32A2FF49" w:rsidR="005A6CF7" w:rsidRDefault="005A6CF7" w:rsidP="002B325B">
      <w:r>
        <w:t xml:space="preserve">For incremental MEWS Version 8.5.0.3 has been installed on both US and Canada </w:t>
      </w:r>
      <w:r w:rsidR="005A705E">
        <w:t>Farms</w:t>
      </w:r>
      <w:r>
        <w:t>.</w:t>
      </w:r>
    </w:p>
    <w:p w14:paraId="5F17ACE1" w14:textId="41C2A5DE" w:rsidR="00BA19DA" w:rsidRDefault="006C2E80" w:rsidP="00BA19DA">
      <w:pPr>
        <w:pStyle w:val="Heading2Numbered"/>
      </w:pPr>
      <w:bookmarkStart w:id="854" w:name="_Ref502838594"/>
      <w:bookmarkStart w:id="855" w:name="_Toc503954861"/>
      <w:bookmarkStart w:id="856" w:name="_Toc503954918"/>
      <w:bookmarkStart w:id="857" w:name="_Toc503957280"/>
      <w:r>
        <w:t>Content DB Upload</w:t>
      </w:r>
      <w:bookmarkEnd w:id="854"/>
      <w:bookmarkEnd w:id="855"/>
      <w:bookmarkEnd w:id="856"/>
      <w:bookmarkEnd w:id="857"/>
    </w:p>
    <w:p w14:paraId="51485E65" w14:textId="4C5A5119" w:rsidR="009D3501" w:rsidRDefault="00B0237C" w:rsidP="003E401E">
      <w:r>
        <w:t xml:space="preserve">Manulife decided to </w:t>
      </w:r>
      <w:r w:rsidR="00A3267A">
        <w:t xml:space="preserve">upload content data using AzCopy upload operation. Microsoft initially shared </w:t>
      </w:r>
      <w:r w:rsidR="00813748">
        <w:t xml:space="preserve">AzCopy </w:t>
      </w:r>
      <w:r w:rsidR="00A3267A">
        <w:t xml:space="preserve">command </w:t>
      </w:r>
      <w:r w:rsidR="00813748">
        <w:t xml:space="preserve">including encoded SAS token to upload content data manually and </w:t>
      </w:r>
      <w:r w:rsidR="00C94912">
        <w:t>Manulife was able to upload content data for sample migration successfully</w:t>
      </w:r>
      <w:r w:rsidR="00C76CC7">
        <w:t xml:space="preserve"> with good network bandwidth. As per Manulife’s request to </w:t>
      </w:r>
      <w:r w:rsidR="00AC0ACA">
        <w:t xml:space="preserve">reduce overhead of uploading </w:t>
      </w:r>
      <w:r w:rsidR="005A2B2B">
        <w:t>database chunks manually</w:t>
      </w:r>
      <w:r w:rsidR="00C76CC7">
        <w:t>, Microsoft</w:t>
      </w:r>
      <w:r w:rsidR="005A2B2B">
        <w:t xml:space="preserve"> suggested to use </w:t>
      </w:r>
      <w:r w:rsidR="009D3501">
        <w:t xml:space="preserve">“Microsoft Storage Azure Explorer” </w:t>
      </w:r>
      <w:r w:rsidR="005A2B2B">
        <w:t xml:space="preserve">tool to upload </w:t>
      </w:r>
      <w:r w:rsidR="0088458A">
        <w:t>single folder that consists of all the content database chunk in it.</w:t>
      </w:r>
    </w:p>
    <w:p w14:paraId="696962C4" w14:textId="012BC5CB" w:rsidR="0088458A" w:rsidRDefault="00933BD9" w:rsidP="003E401E">
      <w:r w:rsidRPr="00A92257">
        <w:rPr>
          <w:b/>
        </w:rPr>
        <w:t>Approach 1)</w:t>
      </w:r>
      <w:r>
        <w:t xml:space="preserve"> </w:t>
      </w:r>
      <w:r w:rsidR="0088458A">
        <w:t>The following AzCopy Manual approach document was shared with Manulife -</w:t>
      </w:r>
    </w:p>
    <w:bookmarkStart w:id="858" w:name="_MON_1577699513"/>
    <w:bookmarkEnd w:id="858"/>
    <w:p w14:paraId="3178A120" w14:textId="67A17238" w:rsidR="00541B4B" w:rsidRDefault="00541B4B" w:rsidP="003E401E">
      <w:r>
        <w:object w:dxaOrig="1516" w:dyaOrig="987" w14:anchorId="2B39E8B7">
          <v:shape id="_x0000_i1026" type="#_x0000_t75" style="width:75.6pt;height:49.2pt" o:ole="">
            <v:imagedata r:id="rId52" o:title=""/>
          </v:shape>
          <o:OLEObject Type="Embed" ProgID="Word.Document.12" ShapeID="_x0000_i1026" DrawAspect="Icon" ObjectID="_1577779867" r:id="rId53">
            <o:FieldCodes>\s</o:FieldCodes>
          </o:OLEObject>
        </w:object>
      </w:r>
    </w:p>
    <w:p w14:paraId="00F8D327" w14:textId="601874F7" w:rsidR="0088458A" w:rsidRDefault="00933BD9" w:rsidP="003E401E">
      <w:r w:rsidRPr="00A92257">
        <w:rPr>
          <w:b/>
        </w:rPr>
        <w:t>Approach 2)</w:t>
      </w:r>
      <w:r>
        <w:t xml:space="preserve"> </w:t>
      </w:r>
      <w:r w:rsidR="0088458A">
        <w:t>The following</w:t>
      </w:r>
      <w:r w:rsidR="004F3B87">
        <w:t xml:space="preserve"> automated</w:t>
      </w:r>
      <w:r w:rsidR="0088458A">
        <w:t xml:space="preserve"> </w:t>
      </w:r>
      <w:r w:rsidR="006F5571">
        <w:t xml:space="preserve">approach </w:t>
      </w:r>
      <w:r w:rsidR="003022C0">
        <w:t xml:space="preserve">to upload content database </w:t>
      </w:r>
      <w:r w:rsidR="006F5571">
        <w:t>using “Microsoft Storage Azure Explorer” was shared with Manulife –</w:t>
      </w:r>
    </w:p>
    <w:bookmarkStart w:id="859" w:name="_MON_1577699522"/>
    <w:bookmarkEnd w:id="859"/>
    <w:p w14:paraId="10FCEC78" w14:textId="5F62CCBD" w:rsidR="006F5571" w:rsidRDefault="00C9528F" w:rsidP="003E401E">
      <w:r>
        <w:object w:dxaOrig="1516" w:dyaOrig="987" w14:anchorId="22923E0A">
          <v:shape id="_x0000_i1027" type="#_x0000_t75" style="width:75.6pt;height:49.2pt" o:ole="">
            <v:imagedata r:id="rId54" o:title=""/>
          </v:shape>
          <o:OLEObject Type="Embed" ProgID="Word.Document.12" ShapeID="_x0000_i1027" DrawAspect="Icon" ObjectID="_1577779868" r:id="rId55">
            <o:FieldCodes>\s</o:FieldCodes>
          </o:OLEObject>
        </w:object>
      </w:r>
    </w:p>
    <w:p w14:paraId="3DCB68C7" w14:textId="7112FB92" w:rsidR="003022C0" w:rsidRDefault="004F3B87" w:rsidP="003E401E">
      <w:r>
        <w:t xml:space="preserve">The approach </w:t>
      </w:r>
      <w:r w:rsidR="003022C0">
        <w:t xml:space="preserve">document </w:t>
      </w:r>
      <w:r w:rsidR="001D6F60">
        <w:t xml:space="preserve">consists of </w:t>
      </w:r>
      <w:r w:rsidR="00B5271B">
        <w:t xml:space="preserve">the following items </w:t>
      </w:r>
      <w:r w:rsidR="001D6F60">
        <w:t>–</w:t>
      </w:r>
    </w:p>
    <w:p w14:paraId="67072940" w14:textId="77777777" w:rsidR="00026207" w:rsidRDefault="00026207" w:rsidP="002B4054">
      <w:pPr>
        <w:numPr>
          <w:ilvl w:val="0"/>
          <w:numId w:val="38"/>
        </w:numPr>
        <w:spacing w:after="0" w:line="276" w:lineRule="auto"/>
        <w:rPr>
          <w:rFonts w:eastAsia="Times New Roman"/>
        </w:rPr>
      </w:pPr>
      <w:r>
        <w:rPr>
          <w:rFonts w:eastAsia="Times New Roman"/>
        </w:rPr>
        <w:t>Page #1 - Steps and detail regarding “Migration Azure Storage Explorer” – How to install, connect azure storage, upload parent folder, monitor and troubleshoot with retry.</w:t>
      </w:r>
    </w:p>
    <w:p w14:paraId="18C67A6F" w14:textId="6A6F7D0E" w:rsidR="00026207" w:rsidRDefault="00026207" w:rsidP="002B4054">
      <w:pPr>
        <w:numPr>
          <w:ilvl w:val="0"/>
          <w:numId w:val="38"/>
        </w:numPr>
        <w:spacing w:after="0" w:line="276" w:lineRule="auto"/>
        <w:rPr>
          <w:rFonts w:eastAsia="Times New Roman"/>
        </w:rPr>
      </w:pPr>
      <w:r>
        <w:rPr>
          <w:rFonts w:eastAsia="Times New Roman"/>
        </w:rPr>
        <w:t xml:space="preserve">Page #2 - Test with </w:t>
      </w:r>
      <w:r w:rsidR="00B5271B">
        <w:rPr>
          <w:rFonts w:eastAsia="Times New Roman"/>
        </w:rPr>
        <w:t xml:space="preserve">big </w:t>
      </w:r>
      <w:r>
        <w:rPr>
          <w:rFonts w:eastAsia="Times New Roman"/>
        </w:rPr>
        <w:t>dummy database</w:t>
      </w:r>
      <w:r w:rsidR="00B5271B">
        <w:rPr>
          <w:rFonts w:eastAsia="Times New Roman"/>
        </w:rPr>
        <w:t xml:space="preserve"> using script</w:t>
      </w:r>
    </w:p>
    <w:p w14:paraId="380239DC" w14:textId="28097F8C" w:rsidR="001D6F60" w:rsidRDefault="007A0824" w:rsidP="003E401E">
      <w:del w:id="860" w:author="Author">
        <w:r w:rsidRPr="005E190E" w:rsidDel="007C445E">
          <w:rPr>
            <w:b/>
            <w:rPrChange w:id="861" w:author="Author">
              <w:rPr>
                <w:b/>
                <w:highlight w:val="yellow"/>
              </w:rPr>
            </w:rPrChange>
          </w:rPr>
          <w:delText>Placeholder to be replaced:</w:delText>
        </w:r>
        <w:r w:rsidRPr="005E190E" w:rsidDel="007C445E">
          <w:rPr>
            <w:rPrChange w:id="862" w:author="Author">
              <w:rPr>
                <w:highlight w:val="yellow"/>
              </w:rPr>
            </w:rPrChange>
          </w:rPr>
          <w:delText xml:space="preserve"> </w:delText>
        </w:r>
      </w:del>
      <w:r w:rsidR="00B5271B" w:rsidRPr="005E190E">
        <w:rPr>
          <w:rPrChange w:id="863" w:author="Author">
            <w:rPr>
              <w:highlight w:val="yellow"/>
            </w:rPr>
          </w:rPrChange>
        </w:rPr>
        <w:t xml:space="preserve">As of now, Manulife has tested this </w:t>
      </w:r>
      <w:r w:rsidR="009012CC" w:rsidRPr="005E190E">
        <w:rPr>
          <w:rPrChange w:id="864" w:author="Author">
            <w:rPr>
              <w:highlight w:val="yellow"/>
            </w:rPr>
          </w:rPrChange>
        </w:rPr>
        <w:t xml:space="preserve">automated </w:t>
      </w:r>
      <w:r w:rsidR="00B5271B" w:rsidRPr="005E190E">
        <w:rPr>
          <w:rPrChange w:id="865" w:author="Author">
            <w:rPr>
              <w:highlight w:val="yellow"/>
            </w:rPr>
          </w:rPrChange>
        </w:rPr>
        <w:t xml:space="preserve">approach using </w:t>
      </w:r>
      <w:del w:id="866" w:author="Author">
        <w:r w:rsidRPr="005E190E" w:rsidDel="007C445E">
          <w:rPr>
            <w:rPrChange w:id="867" w:author="Author">
              <w:rPr>
                <w:highlight w:val="yellow"/>
              </w:rPr>
            </w:rPrChange>
          </w:rPr>
          <w:delText xml:space="preserve">5 small files and </w:delText>
        </w:r>
      </w:del>
      <w:ins w:id="868" w:author="Author">
        <w:r w:rsidR="007C445E" w:rsidRPr="005E190E">
          <w:rPr>
            <w:rPrChange w:id="869" w:author="Author">
              <w:rPr>
                <w:highlight w:val="yellow"/>
              </w:rPr>
            </w:rPrChange>
          </w:rPr>
          <w:t>700 GBs dummy content</w:t>
        </w:r>
        <w:r w:rsidR="005E190E" w:rsidRPr="005E190E">
          <w:rPr>
            <w:rPrChange w:id="870" w:author="Author">
              <w:rPr>
                <w:highlight w:val="yellow"/>
              </w:rPr>
            </w:rPrChange>
          </w:rPr>
          <w:t>.</w:t>
        </w:r>
        <w:del w:id="871" w:author="Author">
          <w:r w:rsidR="007C445E" w:rsidRPr="005E190E" w:rsidDel="005E190E">
            <w:rPr>
              <w:rPrChange w:id="872" w:author="Author">
                <w:rPr>
                  <w:highlight w:val="yellow"/>
                </w:rPr>
              </w:rPrChange>
            </w:rPr>
            <w:delText xml:space="preserve"> </w:delText>
          </w:r>
        </w:del>
      </w:ins>
      <w:del w:id="873" w:author="Author">
        <w:r w:rsidR="004F3B87" w:rsidRPr="005E190E" w:rsidDel="005E190E">
          <w:rPr>
            <w:rPrChange w:id="874" w:author="Author">
              <w:rPr>
                <w:highlight w:val="yellow"/>
              </w:rPr>
            </w:rPrChange>
          </w:rPr>
          <w:delText xml:space="preserve">Microsoft has </w:delText>
        </w:r>
        <w:r w:rsidRPr="005E190E" w:rsidDel="005E190E">
          <w:rPr>
            <w:rPrChange w:id="875" w:author="Author">
              <w:rPr>
                <w:highlight w:val="yellow"/>
              </w:rPr>
            </w:rPrChange>
          </w:rPr>
          <w:delText>request</w:delText>
        </w:r>
        <w:r w:rsidR="004F3B87" w:rsidRPr="005E190E" w:rsidDel="005E190E">
          <w:rPr>
            <w:rPrChange w:id="876" w:author="Author">
              <w:rPr>
                <w:highlight w:val="yellow"/>
              </w:rPr>
            </w:rPrChange>
          </w:rPr>
          <w:delText>ed</w:delText>
        </w:r>
        <w:r w:rsidRPr="005E190E" w:rsidDel="005E190E">
          <w:rPr>
            <w:rPrChange w:id="877" w:author="Author">
              <w:rPr>
                <w:highlight w:val="yellow"/>
              </w:rPr>
            </w:rPrChange>
          </w:rPr>
          <w:delText xml:space="preserve"> to test with large database chunks</w:delText>
        </w:r>
        <w:r w:rsidR="00EF4EA7" w:rsidRPr="005E190E" w:rsidDel="005E190E">
          <w:rPr>
            <w:rPrChange w:id="878" w:author="Author">
              <w:rPr>
                <w:highlight w:val="yellow"/>
              </w:rPr>
            </w:rPrChange>
          </w:rPr>
          <w:delText xml:space="preserve"> for realistic scenarios –</w:delText>
        </w:r>
        <w:r w:rsidRPr="005E190E" w:rsidDel="005E190E">
          <w:rPr>
            <w:rPrChange w:id="879" w:author="Author">
              <w:rPr>
                <w:highlight w:val="yellow"/>
              </w:rPr>
            </w:rPrChange>
          </w:rPr>
          <w:delText xml:space="preserve"> </w:delText>
        </w:r>
        <w:r w:rsidR="00EF4EA7" w:rsidRPr="005E190E" w:rsidDel="005E190E">
          <w:rPr>
            <w:rPrChange w:id="880" w:author="Author">
              <w:rPr>
                <w:highlight w:val="yellow"/>
              </w:rPr>
            </w:rPrChange>
          </w:rPr>
          <w:delText xml:space="preserve">This action item is </w:delText>
        </w:r>
        <w:r w:rsidRPr="005E190E" w:rsidDel="005E190E">
          <w:rPr>
            <w:rPrChange w:id="881" w:author="Author">
              <w:rPr>
                <w:highlight w:val="yellow"/>
              </w:rPr>
            </w:rPrChange>
          </w:rPr>
          <w:delText>pending from Manulife side.</w:delText>
        </w:r>
      </w:del>
    </w:p>
    <w:p w14:paraId="268829D7" w14:textId="6509D332" w:rsidR="00933BD9" w:rsidRDefault="00B409AB" w:rsidP="006A059C">
      <w:r>
        <w:t xml:space="preserve">With both the approaches to upload content database to Azure </w:t>
      </w:r>
      <w:r w:rsidR="00EF4EA7">
        <w:t xml:space="preserve">Blob </w:t>
      </w:r>
      <w:r>
        <w:t xml:space="preserve">Storage, Microsoft has shared encoded SAS token </w:t>
      </w:r>
      <w:r w:rsidR="00D55749">
        <w:t xml:space="preserve">through </w:t>
      </w:r>
      <w:r>
        <w:t>policy</w:t>
      </w:r>
      <w:r w:rsidR="00E63062">
        <w:t xml:space="preserve"> instead of sharing storage key</w:t>
      </w:r>
      <w:r>
        <w:t xml:space="preserve">. Microsoft plans to re-issue </w:t>
      </w:r>
      <w:r w:rsidR="00E63062">
        <w:t xml:space="preserve">this </w:t>
      </w:r>
      <w:r>
        <w:t xml:space="preserve">SAS token through policy for </w:t>
      </w:r>
      <w:r w:rsidR="00F44E6B">
        <w:t>better security</w:t>
      </w:r>
      <w:r w:rsidR="00D9077A">
        <w:t xml:space="preserve"> on timely manner</w:t>
      </w:r>
      <w:r w:rsidR="00F44E6B">
        <w:t xml:space="preserve">. Microsoft will keep sharing </w:t>
      </w:r>
      <w:r w:rsidR="00D9077A">
        <w:t xml:space="preserve">new </w:t>
      </w:r>
      <w:r w:rsidR="00F44E6B">
        <w:t xml:space="preserve">SAS token </w:t>
      </w:r>
      <w:r w:rsidR="00E63062">
        <w:t xml:space="preserve"> with Manulife </w:t>
      </w:r>
      <w:r w:rsidR="00F44E6B">
        <w:t>on timely manner</w:t>
      </w:r>
      <w:r w:rsidR="00D9077A">
        <w:t xml:space="preserve"> and </w:t>
      </w:r>
      <w:r w:rsidR="008C575C">
        <w:t xml:space="preserve">thus </w:t>
      </w:r>
      <w:r w:rsidR="00F24B2E">
        <w:t xml:space="preserve">all the </w:t>
      </w:r>
      <w:r w:rsidR="00D9077A">
        <w:t>old tokens will be expired.</w:t>
      </w:r>
    </w:p>
    <w:p w14:paraId="25FEF59A" w14:textId="2A9614B5" w:rsidR="003E401E" w:rsidRDefault="003E401E" w:rsidP="003E401E">
      <w:r>
        <w:t xml:space="preserve">Content data must be made available to Microsoft team in Azure Storage </w:t>
      </w:r>
      <w:r w:rsidR="007A0824">
        <w:t xml:space="preserve">by end of </w:t>
      </w:r>
      <w:r w:rsidR="00C978C5">
        <w:t xml:space="preserve">pre-prep </w:t>
      </w:r>
      <w:r>
        <w:t xml:space="preserve">week </w:t>
      </w:r>
      <w:r w:rsidR="00C978C5">
        <w:t>#</w:t>
      </w:r>
      <w:r w:rsidR="006A059C">
        <w:t xml:space="preserve">1 </w:t>
      </w:r>
      <w:r w:rsidR="00443578">
        <w:t>(N-3</w:t>
      </w:r>
      <w:r>
        <w:t xml:space="preserve"> week</w:t>
      </w:r>
      <w:r w:rsidR="00443578">
        <w:t xml:space="preserve">) </w:t>
      </w:r>
      <w:r w:rsidR="006A059C">
        <w:t>for</w:t>
      </w:r>
      <w:r w:rsidR="00C978C5">
        <w:t xml:space="preserve"> every wave</w:t>
      </w:r>
      <w:r>
        <w:t xml:space="preserve"> so that Microsoft team has enough time to restore and validate the content.</w:t>
      </w:r>
    </w:p>
    <w:p w14:paraId="1690F7B4" w14:textId="3DF88FE6" w:rsidR="00BA19DA" w:rsidRDefault="00BA19DA" w:rsidP="003B4492">
      <w:r>
        <w:t xml:space="preserve">Microsoft team will </w:t>
      </w:r>
      <w:r w:rsidR="006A059C">
        <w:t xml:space="preserve">download and </w:t>
      </w:r>
      <w:r>
        <w:t xml:space="preserve">restore the database </w:t>
      </w:r>
      <w:r w:rsidR="006A059C">
        <w:t>to</w:t>
      </w:r>
      <w:r>
        <w:t xml:space="preserve"> validate th</w:t>
      </w:r>
      <w:r w:rsidR="00F83E99">
        <w:t xml:space="preserve">at </w:t>
      </w:r>
      <w:r>
        <w:t>Metalogix</w:t>
      </w:r>
      <w:r w:rsidR="00ED4FA2">
        <w:t xml:space="preserve"> </w:t>
      </w:r>
      <w:r w:rsidR="006D7097">
        <w:t>Content Matrix is able to successfully read the sites</w:t>
      </w:r>
      <w:r w:rsidR="00665156">
        <w:t xml:space="preserve"> present</w:t>
      </w:r>
      <w:r w:rsidR="006D7097">
        <w:t xml:space="preserve"> in the database </w:t>
      </w:r>
      <w:r w:rsidR="00ED4FA2">
        <w:t xml:space="preserve">within </w:t>
      </w:r>
      <w:r w:rsidR="00186136">
        <w:t>5</w:t>
      </w:r>
      <w:r w:rsidR="00ED4FA2">
        <w:t xml:space="preserve"> business days of Content </w:t>
      </w:r>
      <w:r w:rsidR="00CD6A93">
        <w:t>Database availability</w:t>
      </w:r>
      <w:r w:rsidR="002D7DAC">
        <w:t xml:space="preserve"> in Azure Storage </w:t>
      </w:r>
      <w:r w:rsidR="00ED4FA2">
        <w:t>and Site Plan</w:t>
      </w:r>
      <w:r>
        <w:t xml:space="preserve">. If there </w:t>
      </w:r>
      <w:r w:rsidR="002E11E4">
        <w:t>are</w:t>
      </w:r>
      <w:r>
        <w:t xml:space="preserve"> any issues with Database, </w:t>
      </w:r>
      <w:r w:rsidR="00D7324E">
        <w:t>Manulife</w:t>
      </w:r>
      <w:r w:rsidR="00A32B46" w:rsidRPr="00EC3604">
        <w:t xml:space="preserve"> has to reconfirm on the </w:t>
      </w:r>
      <w:r w:rsidR="00E20432">
        <w:t>S</w:t>
      </w:r>
      <w:r w:rsidR="00A32B46" w:rsidRPr="00EC3604">
        <w:t xml:space="preserve">ite </w:t>
      </w:r>
      <w:r w:rsidR="00E20432">
        <w:t>P</w:t>
      </w:r>
      <w:r w:rsidR="00A32B46" w:rsidRPr="00EC3604">
        <w:t xml:space="preserve">lan and other pre-requisites at </w:t>
      </w:r>
      <w:r w:rsidR="00443578">
        <w:t>pre-prep week #2</w:t>
      </w:r>
      <w:r w:rsidR="00A32B46" w:rsidRPr="00EC3604">
        <w:t xml:space="preserve"> </w:t>
      </w:r>
      <w:r w:rsidR="00443578">
        <w:t>(</w:t>
      </w:r>
      <w:r w:rsidR="00A32B46" w:rsidRPr="00EC3604">
        <w:t>N-</w:t>
      </w:r>
      <w:r w:rsidR="008C00AA" w:rsidRPr="00EC3604">
        <w:t>2</w:t>
      </w:r>
      <w:r w:rsidR="008C00AA">
        <w:t xml:space="preserve"> </w:t>
      </w:r>
      <w:r w:rsidR="008C00AA" w:rsidRPr="00EC3604">
        <w:t>week</w:t>
      </w:r>
      <w:r w:rsidR="00604C17">
        <w:t xml:space="preserve">) </w:t>
      </w:r>
      <w:r w:rsidR="0031658D">
        <w:t xml:space="preserve">during </w:t>
      </w:r>
      <w:r w:rsidR="00604C17">
        <w:t>week</w:t>
      </w:r>
      <w:r w:rsidR="00A32B46" w:rsidRPr="00EC3604">
        <w:t xml:space="preserve">days as per migration approach and ensure that the content is uploaded. If there are issues at that point with the content, best available approach </w:t>
      </w:r>
      <w:r w:rsidR="00A32B46" w:rsidRPr="00A32B46">
        <w:t>must</w:t>
      </w:r>
      <w:r w:rsidR="00A32B46" w:rsidRPr="00EC3604">
        <w:t xml:space="preserve"> be taken quickly at that point by </w:t>
      </w:r>
      <w:r w:rsidR="00D7324E">
        <w:t>Manulife</w:t>
      </w:r>
      <w:r w:rsidR="00A32B46" w:rsidRPr="00EC3604">
        <w:t xml:space="preserve"> so that there is no impact on schedule. </w:t>
      </w:r>
    </w:p>
    <w:p w14:paraId="5D849B09" w14:textId="5FDDAF2D" w:rsidR="00272B11" w:rsidRPr="00CE493A" w:rsidRDefault="00272B11" w:rsidP="00EC3604">
      <w:pPr>
        <w:pStyle w:val="Heading2Numbered"/>
      </w:pPr>
      <w:bookmarkStart w:id="882" w:name="_Toc503954862"/>
      <w:bookmarkStart w:id="883" w:name="_Toc503954919"/>
      <w:bookmarkStart w:id="884" w:name="_Toc503957281"/>
      <w:r w:rsidRPr="00CE493A">
        <w:t>Locking Source Site</w:t>
      </w:r>
      <w:bookmarkEnd w:id="882"/>
      <w:bookmarkEnd w:id="883"/>
      <w:bookmarkEnd w:id="884"/>
    </w:p>
    <w:p w14:paraId="56962CA6" w14:textId="166B24A4" w:rsidR="00435686" w:rsidRPr="00CE493A" w:rsidRDefault="00435686" w:rsidP="00435686">
      <w:r w:rsidRPr="00CE493A">
        <w:t>The Source site</w:t>
      </w:r>
      <w:r w:rsidR="001149DB">
        <w:t xml:space="preserve"> collections need</w:t>
      </w:r>
      <w:r w:rsidRPr="00CE493A">
        <w:t xml:space="preserve"> to be locked before the incremental</w:t>
      </w:r>
      <w:r w:rsidR="00226AD9">
        <w:t xml:space="preserve"> migration</w:t>
      </w:r>
      <w:r w:rsidRPr="00CE493A">
        <w:t xml:space="preserve"> is started so that there are no </w:t>
      </w:r>
      <w:r w:rsidR="00552FD0">
        <w:t>updates</w:t>
      </w:r>
      <w:r w:rsidRPr="00CE493A">
        <w:t xml:space="preserve"> on the source which do no</w:t>
      </w:r>
      <w:r w:rsidR="00226AD9">
        <w:t>t</w:t>
      </w:r>
      <w:r w:rsidRPr="00CE493A">
        <w:t xml:space="preserve"> get carried forward to target. These </w:t>
      </w:r>
      <w:r w:rsidR="001149DB">
        <w:t>site collections</w:t>
      </w:r>
      <w:r w:rsidRPr="00CE493A">
        <w:t xml:space="preserve"> will be </w:t>
      </w:r>
      <w:r w:rsidR="002F68C2">
        <w:t xml:space="preserve">in </w:t>
      </w:r>
      <w:r w:rsidRPr="00CE493A">
        <w:t>locked stat</w:t>
      </w:r>
      <w:r w:rsidR="002F68C2">
        <w:t xml:space="preserve">e </w:t>
      </w:r>
      <w:r w:rsidRPr="00CE493A">
        <w:t xml:space="preserve">going forward. </w:t>
      </w:r>
    </w:p>
    <w:p w14:paraId="4815D69A" w14:textId="3910F3FE" w:rsidR="00435686" w:rsidRDefault="00435686" w:rsidP="00435686">
      <w:r w:rsidRPr="00CE493A">
        <w:t xml:space="preserve">The source site collection will be locked on Friday </w:t>
      </w:r>
      <w:r w:rsidR="001149DB">
        <w:t>of Migration week in the w</w:t>
      </w:r>
      <w:r w:rsidRPr="00CE493A">
        <w:t>ave</w:t>
      </w:r>
      <w:r w:rsidR="001149DB">
        <w:t xml:space="preserve"> and any changes post that will not be migrated to target environment</w:t>
      </w:r>
      <w:r w:rsidRPr="00CE493A">
        <w:t xml:space="preserve">. The locking activity will be done by the </w:t>
      </w:r>
      <w:r w:rsidR="00D7324E">
        <w:t>Manulife</w:t>
      </w:r>
      <w:r w:rsidR="001149DB">
        <w:t xml:space="preserve"> </w:t>
      </w:r>
      <w:r w:rsidRPr="00CE493A">
        <w:t xml:space="preserve">team.  </w:t>
      </w:r>
    </w:p>
    <w:p w14:paraId="5A6D292B" w14:textId="794F920E" w:rsidR="001149DB" w:rsidRPr="00CE493A" w:rsidRDefault="001149DB" w:rsidP="00435686">
      <w:r w:rsidRPr="00A92257">
        <w:rPr>
          <w:b/>
          <w:highlight w:val="yellow"/>
        </w:rPr>
        <w:t>Placeholder to be replaced:</w:t>
      </w:r>
      <w:r w:rsidRPr="001149DB">
        <w:rPr>
          <w:highlight w:val="yellow"/>
        </w:rPr>
        <w:t xml:space="preserve"> Lock site commands and user guide</w:t>
      </w:r>
    </w:p>
    <w:p w14:paraId="014C123B" w14:textId="65AC43AE" w:rsidR="005A5C16" w:rsidRPr="00CE493A" w:rsidRDefault="005A5C16" w:rsidP="00EC3604">
      <w:pPr>
        <w:pStyle w:val="Heading2Numbered"/>
      </w:pPr>
      <w:bookmarkStart w:id="885" w:name="_Toc503954863"/>
      <w:bookmarkStart w:id="886" w:name="_Toc503954920"/>
      <w:bookmarkStart w:id="887" w:name="_Toc503957282"/>
      <w:r w:rsidRPr="00CE493A">
        <w:t>Maintenance Schedule</w:t>
      </w:r>
      <w:bookmarkEnd w:id="885"/>
      <w:bookmarkEnd w:id="886"/>
      <w:bookmarkEnd w:id="887"/>
    </w:p>
    <w:p w14:paraId="4ECEEE85" w14:textId="3CD520A2" w:rsidR="009A6FBC" w:rsidRPr="00A92257" w:rsidRDefault="007B3F6C" w:rsidP="00CE493A">
      <w:pPr>
        <w:rPr>
          <w:b/>
        </w:rPr>
      </w:pPr>
      <w:r w:rsidRPr="00CE493A">
        <w:t xml:space="preserve">It is assumed that the Source, Target connectivity and Incremental </w:t>
      </w:r>
      <w:r w:rsidR="0029036A">
        <w:t>machines</w:t>
      </w:r>
      <w:r w:rsidRPr="00CE493A">
        <w:t xml:space="preserve"> (</w:t>
      </w:r>
      <w:r w:rsidR="0029036A">
        <w:t>Sync Servers</w:t>
      </w:r>
      <w:r w:rsidRPr="00CE493A">
        <w:t xml:space="preserve">) are </w:t>
      </w:r>
      <w:r w:rsidR="00CA24CA" w:rsidRPr="00636C16">
        <w:t>available</w:t>
      </w:r>
      <w:r w:rsidRPr="00CE493A">
        <w:t xml:space="preserve"> without any </w:t>
      </w:r>
      <w:r w:rsidR="005D288E" w:rsidRPr="00CE493A">
        <w:t>downtime</w:t>
      </w:r>
      <w:r w:rsidRPr="00CE493A">
        <w:t xml:space="preserve"> during the migration schedule</w:t>
      </w:r>
      <w:r w:rsidR="0056120E">
        <w:t xml:space="preserve"> of the project</w:t>
      </w:r>
      <w:r w:rsidRPr="00CE493A">
        <w:t>.</w:t>
      </w:r>
      <w:r w:rsidR="00F54A85">
        <w:t xml:space="preserve"> Manulife must do MOSS 2007 server restart every week. Following is the schedule.</w:t>
      </w:r>
    </w:p>
    <w:p w14:paraId="6A1D70EE" w14:textId="15E3D841" w:rsidR="00BA4999" w:rsidRPr="00A92257" w:rsidRDefault="00D7324E" w:rsidP="00CE493A">
      <w:pPr>
        <w:rPr>
          <w:b/>
        </w:rPr>
      </w:pPr>
      <w:r w:rsidRPr="00A92257">
        <w:rPr>
          <w:b/>
        </w:rPr>
        <w:t>Manulife</w:t>
      </w:r>
      <w:r w:rsidR="002A4F83" w:rsidRPr="00A92257">
        <w:rPr>
          <w:b/>
        </w:rPr>
        <w:t xml:space="preserve"> </w:t>
      </w:r>
      <w:r w:rsidR="00636C16" w:rsidRPr="00A92257">
        <w:rPr>
          <w:b/>
        </w:rPr>
        <w:t>M</w:t>
      </w:r>
      <w:r w:rsidR="002A4F83" w:rsidRPr="00A92257">
        <w:rPr>
          <w:b/>
        </w:rPr>
        <w:t xml:space="preserve">aintenance </w:t>
      </w:r>
      <w:r w:rsidR="00636C16" w:rsidRPr="00A92257">
        <w:rPr>
          <w:b/>
        </w:rPr>
        <w:t>S</w:t>
      </w:r>
      <w:r w:rsidR="002A4F83" w:rsidRPr="00A92257">
        <w:rPr>
          <w:b/>
        </w:rPr>
        <w:t>chedule</w:t>
      </w:r>
    </w:p>
    <w:tbl>
      <w:tblPr>
        <w:tblStyle w:val="TableGrid"/>
        <w:tblW w:w="9781" w:type="dxa"/>
        <w:tblLook w:val="04A0" w:firstRow="1" w:lastRow="0" w:firstColumn="1" w:lastColumn="0" w:noHBand="0" w:noVBand="1"/>
        <w:tblPrChange w:id="888" w:author="Author">
          <w:tblPr>
            <w:tblStyle w:val="TableGrid"/>
            <w:tblW w:w="9781" w:type="dxa"/>
            <w:tblLook w:val="04A0" w:firstRow="1" w:lastRow="0" w:firstColumn="1" w:lastColumn="0" w:noHBand="0" w:noVBand="1"/>
          </w:tblPr>
        </w:tblPrChange>
      </w:tblPr>
      <w:tblGrid>
        <w:gridCol w:w="1936"/>
        <w:gridCol w:w="3958"/>
        <w:gridCol w:w="3887"/>
        <w:tblGridChange w:id="889">
          <w:tblGrid>
            <w:gridCol w:w="1560"/>
            <w:gridCol w:w="3685"/>
            <w:gridCol w:w="4536"/>
          </w:tblGrid>
        </w:tblGridChange>
      </w:tblGrid>
      <w:tr w:rsidR="009527D6" w14:paraId="572F3630" w14:textId="77777777" w:rsidTr="00A92257">
        <w:trPr>
          <w:cnfStyle w:val="100000000000" w:firstRow="1" w:lastRow="0" w:firstColumn="0" w:lastColumn="0" w:oddVBand="0" w:evenVBand="0" w:oddHBand="0" w:evenHBand="0" w:firstRowFirstColumn="0" w:firstRowLastColumn="0" w:lastRowFirstColumn="0" w:lastRowLastColumn="0"/>
        </w:trPr>
        <w:tc>
          <w:tcPr>
            <w:tcW w:w="0" w:type="dxa"/>
            <w:tcPrChange w:id="890" w:author="Author">
              <w:tcPr>
                <w:tcW w:w="1560" w:type="dxa"/>
              </w:tcPr>
            </w:tcPrChange>
          </w:tcPr>
          <w:p w14:paraId="20FFCC27" w14:textId="033F9C56" w:rsidR="009527D6" w:rsidRDefault="009853C7" w:rsidP="00EC3604">
            <w:pPr>
              <w:cnfStyle w:val="100000000000" w:firstRow="1" w:lastRow="0" w:firstColumn="0" w:lastColumn="0" w:oddVBand="0" w:evenVBand="0" w:oddHBand="0" w:evenHBand="0" w:firstRowFirstColumn="0" w:firstRowLastColumn="0" w:lastRowFirstColumn="0" w:lastRowLastColumn="0"/>
            </w:pPr>
            <w:r>
              <w:t>No.</w:t>
            </w:r>
          </w:p>
        </w:tc>
        <w:tc>
          <w:tcPr>
            <w:tcW w:w="0" w:type="dxa"/>
            <w:tcPrChange w:id="891" w:author="Author">
              <w:tcPr>
                <w:tcW w:w="3685" w:type="dxa"/>
              </w:tcPr>
            </w:tcPrChange>
          </w:tcPr>
          <w:p w14:paraId="1047C338" w14:textId="312BF771" w:rsidR="009527D6" w:rsidRDefault="009853C7" w:rsidP="00EC3604">
            <w:pPr>
              <w:cnfStyle w:val="100000000000" w:firstRow="1" w:lastRow="0" w:firstColumn="0" w:lastColumn="0" w:oddVBand="0" w:evenVBand="0" w:oddHBand="0" w:evenHBand="0" w:firstRowFirstColumn="0" w:firstRowLastColumn="0" w:lastRowFirstColumn="0" w:lastRowLastColumn="0"/>
            </w:pPr>
            <w:r>
              <w:t xml:space="preserve">Downtime </w:t>
            </w:r>
            <w:r w:rsidR="00597D8F">
              <w:t>Planned Scheduled</w:t>
            </w:r>
            <w:r w:rsidR="00032FF9">
              <w:t xml:space="preserve"> </w:t>
            </w:r>
          </w:p>
        </w:tc>
        <w:tc>
          <w:tcPr>
            <w:tcW w:w="0" w:type="dxa"/>
            <w:tcPrChange w:id="892" w:author="Author">
              <w:tcPr>
                <w:tcW w:w="4536" w:type="dxa"/>
              </w:tcPr>
            </w:tcPrChange>
          </w:tcPr>
          <w:p w14:paraId="2C190706" w14:textId="3E2B51BA" w:rsidR="009527D6" w:rsidRDefault="009853C7" w:rsidP="00EC3604">
            <w:pPr>
              <w:cnfStyle w:val="100000000000" w:firstRow="1" w:lastRow="0" w:firstColumn="0" w:lastColumn="0" w:oddVBand="0" w:evenVBand="0" w:oddHBand="0" w:evenHBand="0" w:firstRowFirstColumn="0" w:firstRowLastColumn="0" w:lastRowFirstColumn="0" w:lastRowLastColumn="0"/>
            </w:pPr>
            <w:r>
              <w:t>Notes</w:t>
            </w:r>
          </w:p>
        </w:tc>
      </w:tr>
      <w:tr w:rsidR="009527D6" w14:paraId="7D95B032" w14:textId="77777777" w:rsidTr="00A92257">
        <w:tc>
          <w:tcPr>
            <w:tcW w:w="0" w:type="dxa"/>
            <w:tcPrChange w:id="893" w:author="Author">
              <w:tcPr>
                <w:tcW w:w="1560" w:type="dxa"/>
              </w:tcPr>
            </w:tcPrChange>
          </w:tcPr>
          <w:p w14:paraId="493EB471" w14:textId="50639AAE" w:rsidR="009527D6" w:rsidRDefault="009853C7" w:rsidP="00EC3604">
            <w:r>
              <w:t>1</w:t>
            </w:r>
          </w:p>
        </w:tc>
        <w:tc>
          <w:tcPr>
            <w:tcW w:w="0" w:type="dxa"/>
            <w:tcPrChange w:id="894" w:author="Author">
              <w:tcPr>
                <w:tcW w:w="3685" w:type="dxa"/>
              </w:tcPr>
            </w:tcPrChange>
          </w:tcPr>
          <w:p w14:paraId="059D2733" w14:textId="248543E2" w:rsidR="009527D6" w:rsidRDefault="00597D8F" w:rsidP="00EC3604">
            <w:r w:rsidRPr="00597D8F">
              <w:t>Fridays 3:30am-6:00am EST</w:t>
            </w:r>
          </w:p>
        </w:tc>
        <w:tc>
          <w:tcPr>
            <w:tcW w:w="0" w:type="dxa"/>
            <w:tcPrChange w:id="895" w:author="Author">
              <w:tcPr>
                <w:tcW w:w="4536" w:type="dxa"/>
              </w:tcPr>
            </w:tcPrChange>
          </w:tcPr>
          <w:p w14:paraId="78F58253" w14:textId="5C4903CC" w:rsidR="009527D6" w:rsidRDefault="0029036A" w:rsidP="00EC3604">
            <w:r>
              <w:t>These server refresh activities are scheduled for every week.</w:t>
            </w:r>
          </w:p>
        </w:tc>
      </w:tr>
    </w:tbl>
    <w:p w14:paraId="7452A21A" w14:textId="1A7A66AF" w:rsidR="00BA19DA" w:rsidRDefault="00BA19DA" w:rsidP="00EC3604"/>
    <w:p w14:paraId="64C20277" w14:textId="7A8176F0" w:rsidR="00B015B4" w:rsidRPr="003F1E7F" w:rsidRDefault="00B015B4" w:rsidP="00EC3604">
      <w:r>
        <w:t>Microsoft need to be informed in advance about any planned downtime. Any source or target un-availability due to any reason will block migration activities and may have schedule impact.</w:t>
      </w:r>
    </w:p>
    <w:bookmarkEnd w:id="790"/>
    <w:p w14:paraId="320AC509" w14:textId="759FD890" w:rsidR="009969D4" w:rsidRPr="00DF533E" w:rsidRDefault="009969D4" w:rsidP="00DF533E">
      <w:pPr>
        <w:rPr>
          <w:color w:val="008AC8"/>
          <w:spacing w:val="10"/>
          <w:sz w:val="32"/>
          <w:szCs w:val="36"/>
        </w:rPr>
      </w:pPr>
    </w:p>
    <w:p w14:paraId="2C16FA42" w14:textId="16D110C7" w:rsidR="009969D4" w:rsidRDefault="00732B0C" w:rsidP="009969D4">
      <w:pPr>
        <w:pStyle w:val="Heading1Numbered"/>
      </w:pPr>
      <w:bookmarkStart w:id="896" w:name="_Toc503954864"/>
      <w:bookmarkStart w:id="897" w:name="_Toc503954921"/>
      <w:bookmarkStart w:id="898" w:name="_Toc503957283"/>
      <w:r>
        <w:t>U</w:t>
      </w:r>
      <w:r w:rsidR="00AD328C">
        <w:t xml:space="preserve">AT and </w:t>
      </w:r>
      <w:r w:rsidR="00A20E9D">
        <w:t>Triage Process</w:t>
      </w:r>
      <w:bookmarkEnd w:id="896"/>
      <w:bookmarkEnd w:id="897"/>
      <w:bookmarkEnd w:id="898"/>
    </w:p>
    <w:p w14:paraId="6BD8B07C" w14:textId="496CE524" w:rsidR="006929A6" w:rsidRDefault="00AD328C" w:rsidP="006929A6">
      <w:pPr>
        <w:pStyle w:val="Heading2Numbered"/>
      </w:pPr>
      <w:bookmarkStart w:id="899" w:name="_Toc503954865"/>
      <w:bookmarkStart w:id="900" w:name="_Toc503954922"/>
      <w:bookmarkStart w:id="901" w:name="_Toc503957284"/>
      <w:r>
        <w:t>User Acceptance Testing</w:t>
      </w:r>
      <w:bookmarkEnd w:id="899"/>
      <w:bookmarkEnd w:id="900"/>
      <w:bookmarkEnd w:id="901"/>
    </w:p>
    <w:p w14:paraId="0B6AD0B2" w14:textId="015DA7B3" w:rsidR="00B554A4" w:rsidRDefault="00AD328C" w:rsidP="00B554A4">
      <w:r>
        <w:t xml:space="preserve">The sites will be available for </w:t>
      </w:r>
      <w:r w:rsidR="00EE693D">
        <w:t>UAT and SOR weeks for review</w:t>
      </w:r>
      <w:r>
        <w:t xml:space="preserve"> to content owner and </w:t>
      </w:r>
      <w:r w:rsidR="00EE693D">
        <w:t xml:space="preserve">site owners </w:t>
      </w:r>
      <w:r>
        <w:t xml:space="preserve">for a duration of </w:t>
      </w:r>
      <w:r w:rsidR="00EE693D">
        <w:t>9</w:t>
      </w:r>
      <w:r>
        <w:t xml:space="preserve"> days. </w:t>
      </w:r>
      <w:r w:rsidR="00522EBB">
        <w:t>The content owners and the users</w:t>
      </w:r>
      <w:r>
        <w:t xml:space="preserve"> </w:t>
      </w:r>
      <w:r w:rsidR="00C70133">
        <w:t>must</w:t>
      </w:r>
      <w:r>
        <w:t xml:space="preserve"> validate the content during this duration and report issues into the issue tracking location which will be shared with them via email communication. </w:t>
      </w:r>
    </w:p>
    <w:p w14:paraId="20DD6E52" w14:textId="7164741A" w:rsidR="00AD328C" w:rsidRDefault="00AD328C" w:rsidP="00B554A4">
      <w:r>
        <w:t xml:space="preserve">The </w:t>
      </w:r>
      <w:r w:rsidR="000A1A2C">
        <w:t xml:space="preserve">Target Site Collections </w:t>
      </w:r>
      <w:r>
        <w:t>will be a Read</w:t>
      </w:r>
      <w:r w:rsidR="00EB70EE">
        <w:t>-</w:t>
      </w:r>
      <w:r>
        <w:t xml:space="preserve">Only </w:t>
      </w:r>
      <w:r w:rsidR="00F121AB">
        <w:t>validation</w:t>
      </w:r>
      <w:r>
        <w:t xml:space="preserve">, users will </w:t>
      </w:r>
      <w:r w:rsidR="000A1A2C">
        <w:t xml:space="preserve">have permissions </w:t>
      </w:r>
      <w:r>
        <w:t xml:space="preserve">to modify the content but should refrain from modifying or adding anything to the new environment. </w:t>
      </w:r>
      <w:r w:rsidR="00057B51">
        <w:t>Modifications during the validations will</w:t>
      </w:r>
      <w:r>
        <w:t xml:space="preserve"> break the migration process or generate </w:t>
      </w:r>
      <w:r w:rsidR="002932F2">
        <w:t xml:space="preserve">false </w:t>
      </w:r>
      <w:r>
        <w:t>reports.</w:t>
      </w:r>
    </w:p>
    <w:p w14:paraId="03638B43" w14:textId="00AC18D2" w:rsidR="00AD328C" w:rsidRDefault="00AD328C" w:rsidP="00AD328C">
      <w:pPr>
        <w:pStyle w:val="Heading2Numbered"/>
      </w:pPr>
      <w:bookmarkStart w:id="902" w:name="_Toc503954866"/>
      <w:bookmarkStart w:id="903" w:name="_Toc503954923"/>
      <w:bookmarkStart w:id="904" w:name="_Toc503957285"/>
      <w:r>
        <w:t>Triage Process</w:t>
      </w:r>
      <w:bookmarkEnd w:id="902"/>
      <w:bookmarkEnd w:id="903"/>
      <w:bookmarkEnd w:id="904"/>
    </w:p>
    <w:p w14:paraId="0E144902" w14:textId="267341B1" w:rsidR="00C903FB" w:rsidRDefault="00DB606D" w:rsidP="00DB606D">
      <w:pPr>
        <w:contextualSpacing/>
      </w:pPr>
      <w:r>
        <w:t xml:space="preserve">All the issues which are logged, are taken up for discussion by </w:t>
      </w:r>
      <w:r w:rsidR="00D7324E">
        <w:t>Manulife</w:t>
      </w:r>
      <w:r w:rsidR="004E3CD3">
        <w:t xml:space="preserve"> </w:t>
      </w:r>
      <w:r>
        <w:t xml:space="preserve">and </w:t>
      </w:r>
      <w:r w:rsidR="002932F2">
        <w:t xml:space="preserve">the </w:t>
      </w:r>
      <w:r>
        <w:t xml:space="preserve">Microsoft Project Team. A </w:t>
      </w:r>
      <w:r w:rsidR="004E3CD3">
        <w:t xml:space="preserve">daily meeting </w:t>
      </w:r>
      <w:r>
        <w:t>will be schedule</w:t>
      </w:r>
      <w:r w:rsidR="004E3CD3">
        <w:t>d</w:t>
      </w:r>
      <w:r>
        <w:t xml:space="preserve"> for </w:t>
      </w:r>
      <w:r w:rsidR="004E3CD3">
        <w:t>issue triage</w:t>
      </w:r>
      <w:r>
        <w:t xml:space="preserve"> Monday</w:t>
      </w:r>
      <w:r w:rsidR="004E3CD3">
        <w:t xml:space="preserve"> - Thursday</w:t>
      </w:r>
      <w:r>
        <w:t xml:space="preserve"> during the Week </w:t>
      </w:r>
      <w:r w:rsidR="00EE693D">
        <w:t xml:space="preserve">of UAT </w:t>
      </w:r>
      <w:r>
        <w:t xml:space="preserve">of the Wave. </w:t>
      </w:r>
    </w:p>
    <w:p w14:paraId="2F89FCE3" w14:textId="24593A0A" w:rsidR="00DB606D" w:rsidRPr="00DB606D" w:rsidRDefault="001C1F7E" w:rsidP="00DB606D">
      <w:pPr>
        <w:contextualSpacing/>
      </w:pPr>
      <w:r>
        <w:t xml:space="preserve">In </w:t>
      </w:r>
      <w:r w:rsidR="00DB606D" w:rsidRPr="00DB606D">
        <w:t xml:space="preserve">Triage </w:t>
      </w:r>
      <w:r>
        <w:t>following</w:t>
      </w:r>
      <w:r w:rsidR="00DB606D" w:rsidRPr="00DB606D">
        <w:t xml:space="preserve"> to 3 questions</w:t>
      </w:r>
      <w:r>
        <w:t xml:space="preserve"> will be considered</w:t>
      </w:r>
      <w:r w:rsidR="00DB606D" w:rsidRPr="00DB606D">
        <w:t>:</w:t>
      </w:r>
    </w:p>
    <w:p w14:paraId="512F7510" w14:textId="77777777" w:rsidR="0045053A" w:rsidRPr="00DB606D" w:rsidRDefault="0045053A" w:rsidP="00DB606D">
      <w:pPr>
        <w:contextualSpacing/>
      </w:pPr>
    </w:p>
    <w:p w14:paraId="5BB75D7D" w14:textId="7077A798" w:rsidR="00DB606D" w:rsidRPr="00A92257" w:rsidRDefault="00DB606D" w:rsidP="00DB606D">
      <w:pPr>
        <w:rPr>
          <w:b/>
        </w:rPr>
      </w:pPr>
      <w:r w:rsidRPr="00A92257">
        <w:rPr>
          <w:b/>
        </w:rPr>
        <w:t>Is this a valid migration issue?</w:t>
      </w:r>
    </w:p>
    <w:p w14:paraId="528DA786" w14:textId="485437DD" w:rsidR="00DB606D" w:rsidRDefault="00DB606D" w:rsidP="00DB606D">
      <w:r>
        <w:t xml:space="preserve">Only the issues related to content migration will be considered as valid issues. </w:t>
      </w:r>
      <w:r w:rsidR="00542BDB">
        <w:t>Issues will not be considered valid i</w:t>
      </w:r>
      <w:r>
        <w:t>f the</w:t>
      </w:r>
      <w:r w:rsidR="00542BDB">
        <w:t>y</w:t>
      </w:r>
      <w:r>
        <w:t xml:space="preserve"> are related </w:t>
      </w:r>
      <w:r w:rsidR="004E3CD3">
        <w:t xml:space="preserve">to </w:t>
      </w:r>
      <w:r>
        <w:t xml:space="preserve">customizations, deprecated features, new feature request or not in scope as per the </w:t>
      </w:r>
      <w:r w:rsidR="00396E18">
        <w:t xml:space="preserve">signed </w:t>
      </w:r>
      <w:r>
        <w:t>SoW</w:t>
      </w:r>
      <w:r w:rsidR="00542BDB">
        <w:t>.</w:t>
      </w:r>
    </w:p>
    <w:p w14:paraId="248A7A20" w14:textId="2483A45E" w:rsidR="00DB606D" w:rsidRPr="00A92257" w:rsidRDefault="00DB606D" w:rsidP="00DB606D">
      <w:pPr>
        <w:rPr>
          <w:b/>
        </w:rPr>
      </w:pPr>
      <w:r w:rsidRPr="00A92257">
        <w:rPr>
          <w:b/>
        </w:rPr>
        <w:t>What is the Severity of the Issue?</w:t>
      </w:r>
    </w:p>
    <w:p w14:paraId="694577B2" w14:textId="7F23AC12" w:rsidR="00542BDB" w:rsidRPr="00DB606D" w:rsidRDefault="00542BDB" w:rsidP="00DB606D">
      <w:r>
        <w:t xml:space="preserve">The severity will be defined based on the Impact of the issues. The severity needs to be agreed by both </w:t>
      </w:r>
      <w:r w:rsidR="00D7324E">
        <w:t>Manulife</w:t>
      </w:r>
      <w:r w:rsidR="00D90CBE" w:rsidDel="00D90CBE">
        <w:t xml:space="preserve"> </w:t>
      </w:r>
      <w:r>
        <w:t xml:space="preserve">and Microsoft Team. </w:t>
      </w:r>
    </w:p>
    <w:p w14:paraId="6F7BDECF" w14:textId="7C0A3030" w:rsidR="00DB606D" w:rsidRPr="00A92257" w:rsidRDefault="00DB606D" w:rsidP="00DB606D">
      <w:pPr>
        <w:rPr>
          <w:b/>
        </w:rPr>
      </w:pPr>
      <w:r w:rsidRPr="00A92257">
        <w:rPr>
          <w:b/>
        </w:rPr>
        <w:t>Who’s responsible to resolve the issue?</w:t>
      </w:r>
    </w:p>
    <w:p w14:paraId="1DD28A8F" w14:textId="776C3DB5" w:rsidR="00DB606D" w:rsidRDefault="00542BDB" w:rsidP="00B554A4">
      <w:r>
        <w:t>In case it is a valid</w:t>
      </w:r>
      <w:r w:rsidR="00D90CBE">
        <w:t xml:space="preserve"> P1 or P2</w:t>
      </w:r>
      <w:r>
        <w:t xml:space="preserve"> issue</w:t>
      </w:r>
      <w:r w:rsidR="00D90CBE">
        <w:t>,</w:t>
      </w:r>
      <w:r>
        <w:t xml:space="preserve"> it will be assigned to Microsoft Team. If it is an invalid bug </w:t>
      </w:r>
      <w:r w:rsidR="00B30AD1">
        <w:t>or falls</w:t>
      </w:r>
      <w:r w:rsidR="00AD0D1A">
        <w:t xml:space="preserve"> </w:t>
      </w:r>
      <w:r w:rsidR="00486A20">
        <w:t xml:space="preserve">under the list of activities to be performed </w:t>
      </w:r>
      <w:r>
        <w:t xml:space="preserve">post go live </w:t>
      </w:r>
      <w:r w:rsidR="00486A20">
        <w:t xml:space="preserve">then </w:t>
      </w:r>
      <w:r>
        <w:t>it will be assigned to the creator of the bug. All out of scope issues</w:t>
      </w:r>
      <w:r w:rsidR="00B30AD1">
        <w:t xml:space="preserve"> and</w:t>
      </w:r>
      <w:r>
        <w:t xml:space="preserve"> new features </w:t>
      </w:r>
      <w:r w:rsidR="00D90CBE">
        <w:t xml:space="preserve">will </w:t>
      </w:r>
      <w:r>
        <w:t>be assigned to creator</w:t>
      </w:r>
      <w:r w:rsidR="003D1315">
        <w:t>.</w:t>
      </w:r>
      <w:r>
        <w:t xml:space="preserve"> </w:t>
      </w:r>
    </w:p>
    <w:p w14:paraId="66D24301" w14:textId="71AED4EA" w:rsidR="006E4BC6" w:rsidRDefault="006E4BC6" w:rsidP="00B554A4">
      <w:r>
        <w:t xml:space="preserve">Only the </w:t>
      </w:r>
      <w:r w:rsidR="00D44CEC">
        <w:t xml:space="preserve">issues </w:t>
      </w:r>
      <w:r>
        <w:t xml:space="preserve">which have completed triage and </w:t>
      </w:r>
      <w:r w:rsidR="00D90CBE">
        <w:t>a</w:t>
      </w:r>
      <w:r>
        <w:t xml:space="preserve">ssigned to Microsoft team will be worked upon by Microsoft team. </w:t>
      </w:r>
    </w:p>
    <w:p w14:paraId="68FE724E" w14:textId="0E133742" w:rsidR="007354C7" w:rsidRDefault="007354C7" w:rsidP="00B554A4">
      <w:r>
        <w:t xml:space="preserve">It is recommended </w:t>
      </w:r>
      <w:r w:rsidR="009E7419">
        <w:t>that</w:t>
      </w:r>
      <w:r>
        <w:t xml:space="preserve"> </w:t>
      </w:r>
      <w:r w:rsidR="00D7324E">
        <w:t>Manulife</w:t>
      </w:r>
      <w:r w:rsidR="007C0947">
        <w:t xml:space="preserve"> </w:t>
      </w:r>
      <w:r>
        <w:t xml:space="preserve">Team </w:t>
      </w:r>
      <w:r w:rsidR="005E6DED">
        <w:t xml:space="preserve">reviews the </w:t>
      </w:r>
      <w:r w:rsidR="00791A97">
        <w:t>i</w:t>
      </w:r>
      <w:r w:rsidR="005E6DED">
        <w:t xml:space="preserve">ssues raised before the triage meeting to </w:t>
      </w:r>
      <w:r w:rsidR="00170D6C">
        <w:t xml:space="preserve">cover important bugs which </w:t>
      </w:r>
      <w:r w:rsidR="001602A0">
        <w:t>have business impact.</w:t>
      </w:r>
    </w:p>
    <w:p w14:paraId="4D49817E" w14:textId="1CB80AFC" w:rsidR="006929A6" w:rsidRDefault="001602A0" w:rsidP="006929A6">
      <w:pPr>
        <w:pStyle w:val="Heading2Numbered"/>
      </w:pPr>
      <w:bookmarkStart w:id="905" w:name="_Toc503954867"/>
      <w:bookmarkStart w:id="906" w:name="_Toc503954924"/>
      <w:bookmarkStart w:id="907" w:name="_Toc503957286"/>
      <w:r>
        <w:t>Priority</w:t>
      </w:r>
      <w:bookmarkEnd w:id="905"/>
      <w:bookmarkEnd w:id="906"/>
      <w:bookmarkEnd w:id="907"/>
    </w:p>
    <w:p w14:paraId="2F0B8D32" w14:textId="3FA6BCBB" w:rsidR="003D1315" w:rsidRDefault="00396E18" w:rsidP="003D1315">
      <w:r w:rsidRPr="003C41A1">
        <w:t xml:space="preserve">As defects are identified during testing, the </w:t>
      </w:r>
      <w:r w:rsidR="00993E1C">
        <w:t>d</w:t>
      </w:r>
      <w:r w:rsidRPr="003C41A1">
        <w:t xml:space="preserve">efect </w:t>
      </w:r>
      <w:r w:rsidR="001602A0">
        <w:t>priority</w:t>
      </w:r>
      <w:r w:rsidRPr="003C41A1">
        <w:t xml:space="preserve"> will be jointly agreed upon by the </w:t>
      </w:r>
      <w:r w:rsidR="00D7324E">
        <w:t>Manulife</w:t>
      </w:r>
      <w:r w:rsidR="00783B45" w:rsidDel="00783B45">
        <w:t xml:space="preserve"> </w:t>
      </w:r>
      <w:r w:rsidRPr="003C41A1">
        <w:t xml:space="preserve">and Microsoft. </w:t>
      </w:r>
      <w:r w:rsidR="00026581" w:rsidRPr="003C41A1">
        <w:t xml:space="preserve">Microsoft team will triage the defect and fix all in scope </w:t>
      </w:r>
      <w:r w:rsidR="00783B45">
        <w:t>P</w:t>
      </w:r>
      <w:r w:rsidR="00026581" w:rsidRPr="003C41A1">
        <w:t xml:space="preserve">1 and </w:t>
      </w:r>
      <w:r w:rsidR="00783B45">
        <w:t>P</w:t>
      </w:r>
      <w:r w:rsidR="00026581" w:rsidRPr="003C41A1">
        <w:t>2 defects. Defect severities are shown in the following table.</w:t>
      </w:r>
    </w:p>
    <w:tbl>
      <w:tblPr>
        <w:tblStyle w:val="TableGrid"/>
        <w:tblW w:w="9251" w:type="dxa"/>
        <w:tblLook w:val="04A0" w:firstRow="1" w:lastRow="0" w:firstColumn="1" w:lastColumn="0" w:noHBand="0" w:noVBand="1"/>
        <w:tblPrChange w:id="908" w:author="Author">
          <w:tblPr>
            <w:tblStyle w:val="TableGrid"/>
            <w:tblW w:w="9251" w:type="dxa"/>
            <w:tblLook w:val="04A0" w:firstRow="1" w:lastRow="0" w:firstColumn="1" w:lastColumn="0" w:noHBand="0" w:noVBand="1"/>
          </w:tblPr>
        </w:tblPrChange>
      </w:tblPr>
      <w:tblGrid>
        <w:gridCol w:w="3667"/>
        <w:gridCol w:w="5584"/>
        <w:tblGridChange w:id="909">
          <w:tblGrid>
            <w:gridCol w:w="3667"/>
            <w:gridCol w:w="5584"/>
          </w:tblGrid>
        </w:tblGridChange>
      </w:tblGrid>
      <w:tr w:rsidR="00026581" w:rsidRPr="00032854" w14:paraId="367C15B9" w14:textId="77777777" w:rsidTr="00A92257">
        <w:trPr>
          <w:cnfStyle w:val="100000000000" w:firstRow="1" w:lastRow="0" w:firstColumn="0" w:lastColumn="0" w:oddVBand="0" w:evenVBand="0" w:oddHBand="0" w:evenHBand="0" w:firstRowFirstColumn="0" w:firstRowLastColumn="0" w:lastRowFirstColumn="0" w:lastRowLastColumn="0"/>
          <w:trHeight w:val="427"/>
          <w:trPrChange w:id="910" w:author="Author">
            <w:trPr>
              <w:trHeight w:val="427"/>
            </w:trPr>
          </w:trPrChange>
        </w:trPr>
        <w:tc>
          <w:tcPr>
            <w:tcW w:w="0" w:type="dxa"/>
            <w:tcPrChange w:id="911" w:author="Author">
              <w:tcPr>
                <w:tcW w:w="0" w:type="dxa"/>
              </w:tcPr>
            </w:tcPrChange>
          </w:tcPr>
          <w:p w14:paraId="5B36F6CE" w14:textId="5B2B0C24" w:rsidR="00026581" w:rsidRPr="00A92257" w:rsidRDefault="00026581" w:rsidP="00123CFD">
            <w:pPr>
              <w:pStyle w:val="TableHeading-11pt"/>
              <w:cnfStyle w:val="100000000000" w:firstRow="1" w:lastRow="0" w:firstColumn="0" w:lastColumn="0" w:oddVBand="0" w:evenVBand="0" w:oddHBand="0" w:evenHBand="0" w:firstRowFirstColumn="0" w:firstRowLastColumn="0" w:lastRowFirstColumn="0" w:lastRowLastColumn="0"/>
              <w:rPr>
                <w:rFonts w:asciiTheme="minorHAnsi" w:hAnsiTheme="minorHAnsi"/>
                <w:b/>
                <w:sz w:val="20"/>
                <w:szCs w:val="20"/>
              </w:rPr>
            </w:pPr>
            <w:r w:rsidRPr="00EC11E5">
              <w:rPr>
                <w:rFonts w:asciiTheme="minorHAnsi" w:hAnsiTheme="minorHAnsi"/>
                <w:sz w:val="20"/>
                <w:szCs w:val="20"/>
              </w:rPr>
              <w:t xml:space="preserve">Defect </w:t>
            </w:r>
            <w:r w:rsidR="00AB5466" w:rsidRPr="00EC11E5">
              <w:rPr>
                <w:rFonts w:asciiTheme="minorHAnsi" w:hAnsiTheme="minorHAnsi"/>
                <w:sz w:val="20"/>
                <w:szCs w:val="20"/>
              </w:rPr>
              <w:t>Priority</w:t>
            </w:r>
          </w:p>
        </w:tc>
        <w:tc>
          <w:tcPr>
            <w:tcW w:w="0" w:type="dxa"/>
            <w:tcPrChange w:id="912" w:author="Author">
              <w:tcPr>
                <w:tcW w:w="0" w:type="dxa"/>
              </w:tcPr>
            </w:tcPrChange>
          </w:tcPr>
          <w:p w14:paraId="66A72D27" w14:textId="1D7DBA17" w:rsidR="00026581" w:rsidRPr="00A92257" w:rsidRDefault="00026581" w:rsidP="00123CFD">
            <w:pPr>
              <w:pStyle w:val="TableHeading-11pt"/>
              <w:cnfStyle w:val="100000000000" w:firstRow="1" w:lastRow="0" w:firstColumn="0" w:lastColumn="0" w:oddVBand="0" w:evenVBand="0" w:oddHBand="0" w:evenHBand="0" w:firstRowFirstColumn="0" w:firstRowLastColumn="0" w:lastRowFirstColumn="0" w:lastRowLastColumn="0"/>
              <w:rPr>
                <w:rFonts w:asciiTheme="minorHAnsi" w:hAnsiTheme="minorHAnsi"/>
                <w:b/>
                <w:sz w:val="20"/>
                <w:szCs w:val="20"/>
              </w:rPr>
            </w:pPr>
            <w:r w:rsidRPr="00A92257">
              <w:rPr>
                <w:rFonts w:asciiTheme="minorHAnsi" w:hAnsiTheme="minorHAnsi"/>
                <w:b/>
                <w:sz w:val="20"/>
                <w:szCs w:val="20"/>
              </w:rPr>
              <w:t xml:space="preserve">Description of </w:t>
            </w:r>
            <w:r w:rsidR="00AB5466" w:rsidRPr="00A92257">
              <w:rPr>
                <w:rFonts w:asciiTheme="minorHAnsi" w:hAnsiTheme="minorHAnsi"/>
                <w:b/>
                <w:sz w:val="20"/>
                <w:szCs w:val="20"/>
              </w:rPr>
              <w:t xml:space="preserve">Priority </w:t>
            </w:r>
            <w:r w:rsidRPr="00A92257">
              <w:rPr>
                <w:rFonts w:asciiTheme="minorHAnsi" w:hAnsiTheme="minorHAnsi"/>
                <w:b/>
                <w:sz w:val="20"/>
                <w:szCs w:val="20"/>
              </w:rPr>
              <w:t>and associated Business Impact</w:t>
            </w:r>
          </w:p>
        </w:tc>
      </w:tr>
      <w:tr w:rsidR="00026581" w:rsidRPr="00032854" w14:paraId="491F6719" w14:textId="77777777" w:rsidTr="00A92257">
        <w:trPr>
          <w:trHeight w:val="1248"/>
          <w:trPrChange w:id="913" w:author="Author">
            <w:trPr>
              <w:trHeight w:val="1248"/>
            </w:trPr>
          </w:trPrChange>
        </w:trPr>
        <w:tc>
          <w:tcPr>
            <w:tcW w:w="0" w:type="dxa"/>
            <w:tcPrChange w:id="914" w:author="Author">
              <w:tcPr>
                <w:tcW w:w="0" w:type="dxa"/>
              </w:tcPr>
            </w:tcPrChange>
          </w:tcPr>
          <w:p w14:paraId="515A2AE7" w14:textId="3400F7A0" w:rsidR="00026581" w:rsidRPr="00A92257" w:rsidRDefault="00A83A1B">
            <w:pPr>
              <w:pStyle w:val="TableTextMS-Centered"/>
              <w:spacing w:after="0" w:line="240" w:lineRule="auto"/>
              <w:rPr>
                <w:rFonts w:asciiTheme="minorHAnsi" w:hAnsiTheme="minorHAnsi"/>
                <w:b/>
              </w:rPr>
            </w:pPr>
            <w:r w:rsidRPr="00EC11E5">
              <w:rPr>
                <w:rFonts w:asciiTheme="minorHAnsi" w:hAnsiTheme="minorHAnsi"/>
              </w:rPr>
              <w:t>P</w:t>
            </w:r>
            <w:r w:rsidR="00026581" w:rsidRPr="009B2277">
              <w:rPr>
                <w:rFonts w:asciiTheme="minorHAnsi" w:hAnsiTheme="minorHAnsi"/>
              </w:rPr>
              <w:t>1 (</w:t>
            </w:r>
            <w:r w:rsidRPr="009B2277">
              <w:rPr>
                <w:rFonts w:asciiTheme="minorHAnsi" w:hAnsiTheme="minorHAnsi"/>
              </w:rPr>
              <w:t>Critical</w:t>
            </w:r>
            <w:r w:rsidR="00026581" w:rsidRPr="009B2277">
              <w:rPr>
                <w:rFonts w:asciiTheme="minorHAnsi" w:hAnsiTheme="minorHAnsi"/>
              </w:rPr>
              <w:t>)</w:t>
            </w:r>
          </w:p>
        </w:tc>
        <w:tc>
          <w:tcPr>
            <w:tcW w:w="0" w:type="dxa"/>
            <w:tcPrChange w:id="915" w:author="Author">
              <w:tcPr>
                <w:tcW w:w="0" w:type="dxa"/>
              </w:tcPr>
            </w:tcPrChange>
          </w:tcPr>
          <w:p w14:paraId="5311B08B" w14:textId="77777777" w:rsidR="009D6435" w:rsidRPr="00A92257" w:rsidRDefault="009D6435" w:rsidP="00BA19DA">
            <w:pPr>
              <w:rPr>
                <w:rFonts w:asciiTheme="minorHAnsi" w:hAnsiTheme="minorHAnsi"/>
                <w:sz w:val="22"/>
              </w:rPr>
            </w:pPr>
            <w:r w:rsidRPr="684E1111">
              <w:t>Showstopper defect. Development, testing, or production launch cannot proceed until</w:t>
            </w:r>
          </w:p>
          <w:p w14:paraId="68AEA680" w14:textId="77777777" w:rsidR="009D6435" w:rsidRPr="00A92257" w:rsidRDefault="009D6435" w:rsidP="00BA19DA">
            <w:pPr>
              <w:rPr>
                <w:rFonts w:asciiTheme="minorHAnsi" w:hAnsiTheme="minorHAnsi"/>
                <w:sz w:val="22"/>
              </w:rPr>
            </w:pPr>
            <w:r w:rsidRPr="684E1111">
              <w:t>the defect is corrected.</w:t>
            </w:r>
          </w:p>
          <w:p w14:paraId="0F366CD2" w14:textId="3F5048DA" w:rsidR="009D6435" w:rsidRPr="00A92257" w:rsidRDefault="009D6435" w:rsidP="00BA19DA">
            <w:pPr>
              <w:rPr>
                <w:rFonts w:asciiTheme="minorHAnsi" w:hAnsiTheme="minorHAnsi"/>
                <w:sz w:val="22"/>
              </w:rPr>
            </w:pPr>
            <w:r w:rsidRPr="684E1111">
              <w:t xml:space="preserve">Must fix as soon as possible. </w:t>
            </w:r>
            <w:r w:rsidR="003426B7">
              <w:rPr>
                <w:noProof/>
              </w:rPr>
              <w:t xml:space="preserve">The </w:t>
            </w:r>
            <w:r w:rsidR="00524AEA">
              <w:rPr>
                <w:noProof/>
              </w:rPr>
              <w:t>defect</w:t>
            </w:r>
            <w:r w:rsidRPr="684E1111">
              <w:t xml:space="preserve"> is blocking further progress in this area.</w:t>
            </w:r>
          </w:p>
          <w:p w14:paraId="5179CFA2" w14:textId="76240E88" w:rsidR="00026581" w:rsidRPr="00A92257" w:rsidRDefault="003426B7" w:rsidP="00BA19DA">
            <w:pPr>
              <w:rPr>
                <w:rFonts w:asciiTheme="minorHAnsi" w:hAnsiTheme="minorHAnsi"/>
                <w:sz w:val="22"/>
              </w:rPr>
            </w:pPr>
            <w:r>
              <w:rPr>
                <w:noProof/>
              </w:rPr>
              <w:t xml:space="preserve">The </w:t>
            </w:r>
            <w:r w:rsidR="00524AEA">
              <w:rPr>
                <w:noProof/>
              </w:rPr>
              <w:t xml:space="preserve">solution </w:t>
            </w:r>
            <w:r w:rsidR="009D6435" w:rsidRPr="684E1111">
              <w:t>cannot ship</w:t>
            </w:r>
            <w:r>
              <w:rPr>
                <w:noProof/>
              </w:rPr>
              <w:t>,</w:t>
            </w:r>
            <w:r w:rsidR="009D6435" w:rsidRPr="684E1111">
              <w:t xml:space="preserve"> and the project team cannot achieve the next milestone.</w:t>
            </w:r>
          </w:p>
        </w:tc>
      </w:tr>
      <w:tr w:rsidR="00026581" w:rsidRPr="00032854" w14:paraId="08EDBDC6" w14:textId="77777777" w:rsidTr="00A92257">
        <w:trPr>
          <w:trHeight w:val="507"/>
          <w:trPrChange w:id="916" w:author="Author">
            <w:trPr>
              <w:trHeight w:val="507"/>
            </w:trPr>
          </w:trPrChange>
        </w:trPr>
        <w:tc>
          <w:tcPr>
            <w:tcW w:w="0" w:type="dxa"/>
            <w:tcPrChange w:id="917" w:author="Author">
              <w:tcPr>
                <w:tcW w:w="0" w:type="dxa"/>
              </w:tcPr>
            </w:tcPrChange>
          </w:tcPr>
          <w:p w14:paraId="54C2FD7A" w14:textId="2808C3EA" w:rsidR="00026581" w:rsidRPr="00A92257" w:rsidRDefault="00A83A1B">
            <w:pPr>
              <w:pStyle w:val="TableTextMS-Centered"/>
              <w:spacing w:after="0" w:line="240" w:lineRule="auto"/>
              <w:rPr>
                <w:rFonts w:asciiTheme="minorHAnsi" w:hAnsiTheme="minorHAnsi"/>
                <w:b/>
              </w:rPr>
            </w:pPr>
            <w:r w:rsidRPr="00EC11E5">
              <w:rPr>
                <w:rFonts w:asciiTheme="minorHAnsi" w:hAnsiTheme="minorHAnsi"/>
              </w:rPr>
              <w:t>P</w:t>
            </w:r>
            <w:r w:rsidR="00026581" w:rsidRPr="009B2277">
              <w:rPr>
                <w:rFonts w:asciiTheme="minorHAnsi" w:hAnsiTheme="minorHAnsi"/>
              </w:rPr>
              <w:t>2 (Major)</w:t>
            </w:r>
          </w:p>
        </w:tc>
        <w:tc>
          <w:tcPr>
            <w:tcW w:w="0" w:type="dxa"/>
            <w:tcPrChange w:id="918" w:author="Author">
              <w:tcPr>
                <w:tcW w:w="0" w:type="dxa"/>
              </w:tcPr>
            </w:tcPrChange>
          </w:tcPr>
          <w:p w14:paraId="53EBACFD" w14:textId="6CC59766" w:rsidR="009D6435" w:rsidRPr="00A92257" w:rsidRDefault="003426B7" w:rsidP="00BA19DA">
            <w:pPr>
              <w:rPr>
                <w:rFonts w:asciiTheme="minorHAnsi" w:hAnsiTheme="minorHAnsi"/>
                <w:sz w:val="22"/>
              </w:rPr>
            </w:pPr>
            <w:r>
              <w:rPr>
                <w:noProof/>
              </w:rPr>
              <w:t>The d</w:t>
            </w:r>
            <w:r w:rsidR="009D6435" w:rsidRPr="684E1111">
              <w:t xml:space="preserve">efect must be fixed </w:t>
            </w:r>
            <w:r>
              <w:rPr>
                <w:noProof/>
              </w:rPr>
              <w:t>before</w:t>
            </w:r>
            <w:r w:rsidR="009D6435" w:rsidRPr="684E1111">
              <w:t xml:space="preserve"> moving to production.</w:t>
            </w:r>
          </w:p>
          <w:p w14:paraId="5A444A93" w14:textId="37AB109E" w:rsidR="00026581" w:rsidRPr="00A92257" w:rsidRDefault="009D6435" w:rsidP="00BA19DA">
            <w:pPr>
              <w:rPr>
                <w:rFonts w:asciiTheme="minorHAnsi" w:hAnsiTheme="minorHAnsi"/>
                <w:sz w:val="22"/>
              </w:rPr>
            </w:pPr>
            <w:r w:rsidRPr="684E1111">
              <w:t>Does not affect test plan implementation.</w:t>
            </w:r>
          </w:p>
        </w:tc>
      </w:tr>
      <w:tr w:rsidR="00026581" w:rsidRPr="00032854" w14:paraId="09D6293D" w14:textId="77777777" w:rsidTr="00A92257">
        <w:trPr>
          <w:trHeight w:val="954"/>
          <w:trPrChange w:id="919" w:author="Author">
            <w:trPr>
              <w:trHeight w:val="954"/>
            </w:trPr>
          </w:trPrChange>
        </w:trPr>
        <w:tc>
          <w:tcPr>
            <w:tcW w:w="0" w:type="dxa"/>
            <w:tcPrChange w:id="920" w:author="Author">
              <w:tcPr>
                <w:tcW w:w="0" w:type="dxa"/>
              </w:tcPr>
            </w:tcPrChange>
          </w:tcPr>
          <w:p w14:paraId="23961CA3" w14:textId="38A94D33" w:rsidR="00026581" w:rsidRPr="00A92257" w:rsidRDefault="00A83A1B">
            <w:pPr>
              <w:pStyle w:val="TableTextMS-Centered"/>
              <w:spacing w:after="0" w:line="240" w:lineRule="auto"/>
              <w:rPr>
                <w:rFonts w:asciiTheme="minorHAnsi" w:hAnsiTheme="minorHAnsi"/>
                <w:b/>
              </w:rPr>
            </w:pPr>
            <w:r w:rsidRPr="00EC11E5">
              <w:rPr>
                <w:rFonts w:asciiTheme="minorHAnsi" w:hAnsiTheme="minorHAnsi"/>
              </w:rPr>
              <w:t>P</w:t>
            </w:r>
            <w:r w:rsidR="00026581" w:rsidRPr="009B2277">
              <w:rPr>
                <w:rFonts w:asciiTheme="minorHAnsi" w:hAnsiTheme="minorHAnsi"/>
              </w:rPr>
              <w:t>3 (Minor)</w:t>
            </w:r>
          </w:p>
        </w:tc>
        <w:tc>
          <w:tcPr>
            <w:tcW w:w="0" w:type="dxa"/>
            <w:tcPrChange w:id="921" w:author="Author">
              <w:tcPr>
                <w:tcW w:w="0" w:type="dxa"/>
              </w:tcPr>
            </w:tcPrChange>
          </w:tcPr>
          <w:p w14:paraId="10FAD1FF" w14:textId="77777777" w:rsidR="009D6435" w:rsidRPr="00A92257" w:rsidRDefault="009D6435" w:rsidP="00BA19DA">
            <w:pPr>
              <w:rPr>
                <w:rFonts w:asciiTheme="minorHAnsi" w:hAnsiTheme="minorHAnsi"/>
                <w:sz w:val="22"/>
              </w:rPr>
            </w:pPr>
            <w:r w:rsidRPr="684E1111">
              <w:t>It is important to correct the defect. However, it is possible to move forward into</w:t>
            </w:r>
          </w:p>
          <w:p w14:paraId="0156F011" w14:textId="77777777" w:rsidR="009D6435" w:rsidRPr="00A92257" w:rsidRDefault="009D6435" w:rsidP="00BA19DA">
            <w:pPr>
              <w:rPr>
                <w:rFonts w:asciiTheme="minorHAnsi" w:hAnsiTheme="minorHAnsi"/>
                <w:sz w:val="22"/>
              </w:rPr>
            </w:pPr>
            <w:r w:rsidRPr="684E1111">
              <w:t>production by using a workaround.</w:t>
            </w:r>
          </w:p>
          <w:p w14:paraId="7F447A23" w14:textId="77777777" w:rsidR="009D6435" w:rsidRPr="00A92257" w:rsidRDefault="009D6435" w:rsidP="00BA19DA">
            <w:pPr>
              <w:rPr>
                <w:rFonts w:asciiTheme="minorHAnsi" w:hAnsiTheme="minorHAnsi"/>
                <w:sz w:val="22"/>
              </w:rPr>
            </w:pPr>
            <w:r w:rsidRPr="684E1111">
              <w:t>Does not affect functionality as designed (for example, message change in user</w:t>
            </w:r>
          </w:p>
          <w:p w14:paraId="06E13C62" w14:textId="21EFBD91" w:rsidR="00026581" w:rsidRPr="00A92257" w:rsidRDefault="009D6435" w:rsidP="00BA19DA">
            <w:pPr>
              <w:rPr>
                <w:rFonts w:asciiTheme="minorHAnsi" w:hAnsiTheme="minorHAnsi"/>
                <w:sz w:val="22"/>
              </w:rPr>
            </w:pPr>
            <w:r w:rsidRPr="684E1111">
              <w:t>experience program).</w:t>
            </w:r>
          </w:p>
        </w:tc>
      </w:tr>
      <w:tr w:rsidR="00026581" w:rsidRPr="00032854" w14:paraId="1CA30B1E" w14:textId="77777777" w:rsidTr="00A92257">
        <w:trPr>
          <w:trHeight w:val="63"/>
          <w:trPrChange w:id="922" w:author="Author">
            <w:trPr>
              <w:trHeight w:val="63"/>
            </w:trPr>
          </w:trPrChange>
        </w:trPr>
        <w:tc>
          <w:tcPr>
            <w:tcW w:w="0" w:type="dxa"/>
            <w:tcPrChange w:id="923" w:author="Author">
              <w:tcPr>
                <w:tcW w:w="0" w:type="dxa"/>
              </w:tcPr>
            </w:tcPrChange>
          </w:tcPr>
          <w:p w14:paraId="77F8AE06" w14:textId="05483B1F" w:rsidR="00026581" w:rsidRPr="00A92257" w:rsidRDefault="00A83A1B">
            <w:pPr>
              <w:pStyle w:val="TableTextMS-Centered"/>
              <w:spacing w:after="0" w:line="240" w:lineRule="auto"/>
              <w:rPr>
                <w:rFonts w:asciiTheme="minorHAnsi" w:hAnsiTheme="minorHAnsi"/>
                <w:b/>
              </w:rPr>
            </w:pPr>
            <w:r w:rsidRPr="00EC11E5">
              <w:rPr>
                <w:rFonts w:asciiTheme="minorHAnsi" w:hAnsiTheme="minorHAnsi"/>
              </w:rPr>
              <w:t>P</w:t>
            </w:r>
            <w:r w:rsidR="00026581" w:rsidRPr="009B2277">
              <w:rPr>
                <w:rFonts w:asciiTheme="minorHAnsi" w:hAnsiTheme="minorHAnsi"/>
              </w:rPr>
              <w:t>4 (Trivial)</w:t>
            </w:r>
          </w:p>
        </w:tc>
        <w:tc>
          <w:tcPr>
            <w:tcW w:w="0" w:type="dxa"/>
            <w:tcPrChange w:id="924" w:author="Author">
              <w:tcPr>
                <w:tcW w:w="0" w:type="dxa"/>
              </w:tcPr>
            </w:tcPrChange>
          </w:tcPr>
          <w:p w14:paraId="62B60D36" w14:textId="77777777" w:rsidR="009D6435" w:rsidRPr="00A92257" w:rsidRDefault="009D6435" w:rsidP="00BA19DA">
            <w:pPr>
              <w:rPr>
                <w:rFonts w:asciiTheme="minorHAnsi" w:hAnsiTheme="minorHAnsi"/>
                <w:sz w:val="22"/>
              </w:rPr>
            </w:pPr>
            <w:r w:rsidRPr="684E1111">
              <w:t>Feature enhancement or cosmetic defect.</w:t>
            </w:r>
          </w:p>
          <w:p w14:paraId="185F5741" w14:textId="106E5B07" w:rsidR="00026581" w:rsidRPr="00A92257" w:rsidRDefault="009D6435">
            <w:pPr>
              <w:pStyle w:val="TableTextMS"/>
              <w:spacing w:after="0" w:line="240" w:lineRule="auto"/>
              <w:rPr>
                <w:rFonts w:asciiTheme="minorHAnsi" w:hAnsiTheme="minorHAnsi"/>
                <w:sz w:val="22"/>
                <w:szCs w:val="22"/>
                <w:lang w:val="en-IN"/>
              </w:rPr>
            </w:pPr>
            <w:r w:rsidRPr="00F27427">
              <w:rPr>
                <w:rFonts w:ascii="Segoe UI" w:hAnsi="Segoe UI"/>
                <w:lang w:val="en-IN"/>
              </w:rPr>
              <w:t>Design change from original concepts.</w:t>
            </w:r>
          </w:p>
        </w:tc>
      </w:tr>
    </w:tbl>
    <w:p w14:paraId="1142B87C" w14:textId="1616DC31" w:rsidR="003D1315" w:rsidRDefault="003D1315" w:rsidP="003D1315"/>
    <w:p w14:paraId="0609F5DB" w14:textId="734E0E86" w:rsidR="00026581" w:rsidRPr="00A92257" w:rsidRDefault="00026581" w:rsidP="003D1315">
      <w:pPr>
        <w:rPr>
          <w:b/>
        </w:rPr>
      </w:pPr>
      <w:r w:rsidRPr="00A92257">
        <w:rPr>
          <w:b/>
        </w:rPr>
        <w:t xml:space="preserve">Sample </w:t>
      </w:r>
      <w:r w:rsidR="00DD4C0B" w:rsidRPr="00A92257">
        <w:rPr>
          <w:b/>
        </w:rPr>
        <w:t>Issues</w:t>
      </w:r>
      <w:r w:rsidRPr="00A92257">
        <w:rPr>
          <w:b/>
        </w:rPr>
        <w:t>:</w:t>
      </w:r>
    </w:p>
    <w:p w14:paraId="33914C59" w14:textId="6C455ACF" w:rsidR="00026581" w:rsidRPr="00026581" w:rsidRDefault="00DD4C0B" w:rsidP="00026581">
      <w:r>
        <w:t>F</w:t>
      </w:r>
      <w:r w:rsidR="00026581" w:rsidRPr="00026581">
        <w:t xml:space="preserve">ollowing are some sample </w:t>
      </w:r>
      <w:r>
        <w:t>issues</w:t>
      </w:r>
      <w:r w:rsidRPr="00026581">
        <w:t xml:space="preserve"> </w:t>
      </w:r>
      <w:r w:rsidR="00026581" w:rsidRPr="00026581">
        <w:t xml:space="preserve">with </w:t>
      </w:r>
      <w:r>
        <w:t>s</w:t>
      </w:r>
      <w:r w:rsidR="00026581" w:rsidRPr="00026581">
        <w:t xml:space="preserve">everity. </w:t>
      </w:r>
      <w:r>
        <w:t>S</w:t>
      </w:r>
      <w:r w:rsidR="00026581" w:rsidRPr="00026581">
        <w:t xml:space="preserve">everity depends on the impact which can vary from scenario to scenario. These </w:t>
      </w:r>
      <w:r>
        <w:t>issues</w:t>
      </w:r>
      <w:r w:rsidRPr="00026581">
        <w:t xml:space="preserve"> </w:t>
      </w:r>
      <w:r w:rsidR="00026581" w:rsidRPr="00026581">
        <w:t>are only for reference.</w:t>
      </w:r>
    </w:p>
    <w:p w14:paraId="00A5494F" w14:textId="411B4510" w:rsidR="00026581" w:rsidRPr="000278EF" w:rsidRDefault="006E0772" w:rsidP="00975ED7">
      <w:pPr>
        <w:pStyle w:val="Heading3Numbered"/>
      </w:pPr>
      <w:bookmarkStart w:id="925" w:name="_Toc503954868"/>
      <w:bookmarkStart w:id="926" w:name="_Toc503954925"/>
      <w:bookmarkStart w:id="927" w:name="_Toc503957287"/>
      <w:r w:rsidRPr="00EC11E5">
        <w:t>P</w:t>
      </w:r>
      <w:r w:rsidR="00026581" w:rsidRPr="009B2277">
        <w:t>1 (</w:t>
      </w:r>
      <w:r w:rsidRPr="009B2277">
        <w:t>Critical</w:t>
      </w:r>
      <w:r w:rsidR="00026581" w:rsidRPr="009B2277">
        <w:t xml:space="preserve">) </w:t>
      </w:r>
      <w:r w:rsidR="00776945" w:rsidRPr="000278EF">
        <w:t>– Major Data Loss</w:t>
      </w:r>
      <w:bookmarkEnd w:id="925"/>
      <w:bookmarkEnd w:id="926"/>
      <w:bookmarkEnd w:id="927"/>
    </w:p>
    <w:p w14:paraId="3A8FD009" w14:textId="6183A18F" w:rsidR="00026581" w:rsidRDefault="003A3063" w:rsidP="00026581">
      <w:r>
        <w:rPr>
          <w:b/>
          <w:bCs/>
        </w:rPr>
        <w:t>S</w:t>
      </w:r>
      <w:r w:rsidR="00026581" w:rsidRPr="00026581">
        <w:rPr>
          <w:b/>
          <w:bCs/>
        </w:rPr>
        <w:t>ite Collection/Site/List Missing</w:t>
      </w:r>
      <w:r w:rsidR="00026581" w:rsidRPr="00A92257">
        <w:rPr>
          <w:b/>
        </w:rPr>
        <w:t xml:space="preserve">: </w:t>
      </w:r>
      <w:r w:rsidR="00026581" w:rsidRPr="00026581">
        <w:t>In this</w:t>
      </w:r>
      <w:r w:rsidR="003426B7">
        <w:rPr>
          <w:noProof/>
        </w:rPr>
        <w:t>,</w:t>
      </w:r>
      <w:r w:rsidR="00026581" w:rsidRPr="00026581">
        <w:t xml:space="preserve"> the site collection or sub site or a list is not found, and browser </w:t>
      </w:r>
      <w:r w:rsidR="00FB5943">
        <w:t>throws</w:t>
      </w:r>
      <w:r w:rsidR="00FB5943" w:rsidRPr="00026581">
        <w:t xml:space="preserve"> </w:t>
      </w:r>
      <w:r w:rsidR="00026581" w:rsidRPr="00026581">
        <w:t xml:space="preserve">404 error. </w:t>
      </w:r>
    </w:p>
    <w:p w14:paraId="561C2BB4" w14:textId="7DF3718E" w:rsidR="00026581" w:rsidRPr="00026581" w:rsidRDefault="00026581" w:rsidP="00026581">
      <w:r w:rsidRPr="00026581">
        <w:rPr>
          <w:b/>
          <w:bCs/>
        </w:rPr>
        <w:t>Permission Missing for All users</w:t>
      </w:r>
      <w:r>
        <w:rPr>
          <w:b/>
          <w:bCs/>
        </w:rPr>
        <w:t xml:space="preserve">: </w:t>
      </w:r>
      <w:r w:rsidRPr="00026581">
        <w:t>In this</w:t>
      </w:r>
      <w:r w:rsidR="003426B7">
        <w:rPr>
          <w:noProof/>
        </w:rPr>
        <w:t>,</w:t>
      </w:r>
      <w:r w:rsidRPr="00026581">
        <w:t xml:space="preserve"> no permission is migrated from source to target. All users cannot access the target site even though proper mapping was provided.</w:t>
      </w:r>
    </w:p>
    <w:p w14:paraId="414476FD" w14:textId="6DBD2FD7" w:rsidR="00026581" w:rsidRPr="00975ED7" w:rsidRDefault="00C26CB8" w:rsidP="00975ED7">
      <w:pPr>
        <w:pStyle w:val="Heading3Numbered"/>
      </w:pPr>
      <w:bookmarkStart w:id="928" w:name="_Toc503954869"/>
      <w:bookmarkStart w:id="929" w:name="_Toc503954926"/>
      <w:bookmarkStart w:id="930" w:name="_Toc503957288"/>
      <w:r w:rsidRPr="00975ED7">
        <w:t>P</w:t>
      </w:r>
      <w:r w:rsidR="00026581" w:rsidRPr="00975ED7">
        <w:t>2 (Major)</w:t>
      </w:r>
      <w:r w:rsidR="00776945" w:rsidRPr="00975ED7">
        <w:t xml:space="preserve"> – Minor Data Loss</w:t>
      </w:r>
      <w:bookmarkEnd w:id="928"/>
      <w:bookmarkEnd w:id="929"/>
      <w:bookmarkEnd w:id="930"/>
    </w:p>
    <w:p w14:paraId="74550648" w14:textId="6DE6AD57" w:rsidR="00651B53" w:rsidRPr="00A92257" w:rsidRDefault="00651B53" w:rsidP="00651B53">
      <w:pPr>
        <w:rPr>
          <w:b/>
        </w:rPr>
      </w:pPr>
      <w:r w:rsidRPr="00651B53">
        <w:rPr>
          <w:b/>
          <w:bCs/>
        </w:rPr>
        <w:t>Single or Multiple Items missing</w:t>
      </w:r>
      <w:r w:rsidRPr="00A92257">
        <w:rPr>
          <w:b/>
        </w:rPr>
        <w:t xml:space="preserve">: </w:t>
      </w:r>
      <w:r w:rsidR="00AA29A7">
        <w:t>A</w:t>
      </w:r>
      <w:r w:rsidRPr="00651B53">
        <w:t xml:space="preserve"> list</w:t>
      </w:r>
      <w:r w:rsidR="00AA29A7">
        <w:t>/</w:t>
      </w:r>
      <w:r w:rsidRPr="00651B53">
        <w:t>library will have some items</w:t>
      </w:r>
      <w:r w:rsidR="00AA29A7">
        <w:t>/</w:t>
      </w:r>
      <w:r w:rsidRPr="00651B53">
        <w:t>documents are missing.</w:t>
      </w:r>
    </w:p>
    <w:p w14:paraId="6B8C3AFF" w14:textId="6395A4C1" w:rsidR="00651B53" w:rsidRPr="00651B53" w:rsidRDefault="00651B53" w:rsidP="00651B53">
      <w:r w:rsidRPr="00651B53">
        <w:rPr>
          <w:b/>
          <w:bCs/>
        </w:rPr>
        <w:t xml:space="preserve">Site Pages </w:t>
      </w:r>
      <w:r w:rsidR="00E07BD3">
        <w:rPr>
          <w:b/>
          <w:bCs/>
          <w:noProof/>
        </w:rPr>
        <w:t>are</w:t>
      </w:r>
      <w:r w:rsidRPr="00651B53">
        <w:rPr>
          <w:b/>
          <w:bCs/>
        </w:rPr>
        <w:t xml:space="preserve"> missing</w:t>
      </w:r>
      <w:r>
        <w:rPr>
          <w:b/>
          <w:bCs/>
        </w:rPr>
        <w:t xml:space="preserve">: </w:t>
      </w:r>
      <w:r w:rsidR="00AA29A7">
        <w:t>I</w:t>
      </w:r>
      <w:r w:rsidRPr="00651B53">
        <w:t xml:space="preserve">f there are </w:t>
      </w:r>
      <w:r w:rsidR="00AA29A7">
        <w:t>pa</w:t>
      </w:r>
      <w:r w:rsidRPr="00651B53">
        <w:t>ges apart from home of root site collection missing.</w:t>
      </w:r>
    </w:p>
    <w:p w14:paraId="00BF6678" w14:textId="7D406C81" w:rsidR="00651B53" w:rsidRPr="00975ED7" w:rsidRDefault="00C26CB8" w:rsidP="00975ED7">
      <w:pPr>
        <w:pStyle w:val="Heading3Numbered"/>
      </w:pPr>
      <w:bookmarkStart w:id="931" w:name="_Toc503954870"/>
      <w:bookmarkStart w:id="932" w:name="_Toc503954927"/>
      <w:bookmarkStart w:id="933" w:name="_Toc503957289"/>
      <w:r w:rsidRPr="00975ED7">
        <w:t>P</w:t>
      </w:r>
      <w:r w:rsidR="00026581" w:rsidRPr="00975ED7">
        <w:t>3 (Minor)</w:t>
      </w:r>
      <w:r w:rsidR="00776945" w:rsidRPr="00975ED7">
        <w:t xml:space="preserve"> – C</w:t>
      </w:r>
      <w:r w:rsidR="00A23AAD" w:rsidRPr="00975ED7">
        <w:t>o</w:t>
      </w:r>
      <w:r w:rsidR="00776945" w:rsidRPr="00975ED7">
        <w:t xml:space="preserve">nfiguration </w:t>
      </w:r>
      <w:r w:rsidR="00A23AAD" w:rsidRPr="00975ED7">
        <w:t>Loss</w:t>
      </w:r>
      <w:bookmarkEnd w:id="931"/>
      <w:bookmarkEnd w:id="932"/>
      <w:bookmarkEnd w:id="933"/>
    </w:p>
    <w:p w14:paraId="66F29B46" w14:textId="2B119CED" w:rsidR="00651B53" w:rsidRDefault="00651B53" w:rsidP="00651B53">
      <w:r w:rsidRPr="00651B53">
        <w:rPr>
          <w:b/>
          <w:bCs/>
        </w:rPr>
        <w:t xml:space="preserve">List View </w:t>
      </w:r>
      <w:r w:rsidR="00E07BD3">
        <w:rPr>
          <w:b/>
          <w:bCs/>
          <w:noProof/>
        </w:rPr>
        <w:t>is</w:t>
      </w:r>
      <w:r w:rsidRPr="00651B53">
        <w:rPr>
          <w:b/>
          <w:bCs/>
        </w:rPr>
        <w:t xml:space="preserve"> not working </w:t>
      </w:r>
      <w:r w:rsidR="005C1503">
        <w:rPr>
          <w:b/>
          <w:bCs/>
        </w:rPr>
        <w:t>correctly</w:t>
      </w:r>
      <w:r w:rsidR="005C1503" w:rsidRPr="00A92257">
        <w:rPr>
          <w:b/>
        </w:rPr>
        <w:t xml:space="preserve"> </w:t>
      </w:r>
      <w:r w:rsidRPr="00651B53">
        <w:t xml:space="preserve">If one of the list </w:t>
      </w:r>
      <w:r w:rsidRPr="0035162E">
        <w:rPr>
          <w:noProof/>
        </w:rPr>
        <w:t>view</w:t>
      </w:r>
      <w:r w:rsidR="00E07BD3">
        <w:rPr>
          <w:noProof/>
        </w:rPr>
        <w:t>s</w:t>
      </w:r>
      <w:r w:rsidRPr="00651B53">
        <w:t xml:space="preserve"> is not working </w:t>
      </w:r>
      <w:r w:rsidR="00E07BD3">
        <w:rPr>
          <w:noProof/>
        </w:rPr>
        <w:t>correct</w:t>
      </w:r>
      <w:r w:rsidRPr="0035162E">
        <w:rPr>
          <w:noProof/>
        </w:rPr>
        <w:t>ly</w:t>
      </w:r>
      <w:r w:rsidR="005C1503">
        <w:rPr>
          <w:noProof/>
        </w:rPr>
        <w:t>,</w:t>
      </w:r>
      <w:r w:rsidRPr="00651B53">
        <w:t xml:space="preserve"> then the site </w:t>
      </w:r>
      <w:r w:rsidR="00EC06E4">
        <w:t>will</w:t>
      </w:r>
      <w:r w:rsidR="00EC06E4" w:rsidRPr="00651B53">
        <w:t xml:space="preserve"> </w:t>
      </w:r>
      <w:r w:rsidRPr="00651B53">
        <w:t>still go live as there are alternate view</w:t>
      </w:r>
      <w:r w:rsidR="00EC06E4">
        <w:t>s</w:t>
      </w:r>
      <w:r w:rsidRPr="00651B53">
        <w:t xml:space="preserve"> or content owners can create new views. </w:t>
      </w:r>
      <w:r w:rsidR="00EC06E4">
        <w:t xml:space="preserve">For </w:t>
      </w:r>
      <w:r w:rsidRPr="00651B53">
        <w:t>e.g</w:t>
      </w:r>
      <w:r w:rsidRPr="00EC06E4">
        <w:rPr>
          <w:noProof/>
        </w:rPr>
        <w:t>.</w:t>
      </w:r>
      <w:r w:rsidR="00E07BD3">
        <w:rPr>
          <w:noProof/>
        </w:rPr>
        <w:t>,</w:t>
      </w:r>
      <w:r w:rsidRPr="00651B53">
        <w:t xml:space="preserve"> In view of the site the filter/default sort is not working properly.</w:t>
      </w:r>
    </w:p>
    <w:p w14:paraId="7DFA931F" w14:textId="074CBD95" w:rsidR="00651B53" w:rsidRPr="00651B53" w:rsidRDefault="00651B53" w:rsidP="00651B53">
      <w:r w:rsidRPr="00651B53">
        <w:rPr>
          <w:b/>
          <w:bCs/>
        </w:rPr>
        <w:t xml:space="preserve">Web Part </w:t>
      </w:r>
      <w:r w:rsidR="0035162E" w:rsidRPr="0035162E">
        <w:rPr>
          <w:b/>
          <w:bCs/>
          <w:noProof/>
        </w:rPr>
        <w:t xml:space="preserve">is </w:t>
      </w:r>
      <w:r w:rsidR="003C15B5">
        <w:rPr>
          <w:b/>
          <w:bCs/>
          <w:noProof/>
        </w:rPr>
        <w:t>non functional</w:t>
      </w:r>
      <w:r w:rsidRPr="00651B53">
        <w:rPr>
          <w:b/>
          <w:bCs/>
        </w:rPr>
        <w:t xml:space="preserve"> or missing</w:t>
      </w:r>
      <w:r>
        <w:rPr>
          <w:b/>
          <w:bCs/>
        </w:rPr>
        <w:t xml:space="preserve">: </w:t>
      </w:r>
      <w:r w:rsidRPr="00651B53">
        <w:t>If one of the out of the box web part is missing or broken, but users can access data using standard list views.</w:t>
      </w:r>
      <w:r>
        <w:t xml:space="preserve"> </w:t>
      </w:r>
      <w:r w:rsidR="00D304B3" w:rsidRPr="00DB1486">
        <w:rPr>
          <w:noProof/>
        </w:rPr>
        <w:t xml:space="preserve">For </w:t>
      </w:r>
      <w:r w:rsidRPr="00651B53">
        <w:t>e.g.</w:t>
      </w:r>
      <w:r w:rsidR="00D304B3">
        <w:t>, i</w:t>
      </w:r>
      <w:r w:rsidRPr="00651B53">
        <w:t>n List Web Part on source the number of</w:t>
      </w:r>
      <w:r>
        <w:t xml:space="preserve"> columns </w:t>
      </w:r>
      <w:r w:rsidR="00BD0EA4">
        <w:rPr>
          <w:noProof/>
        </w:rPr>
        <w:t>is</w:t>
      </w:r>
      <w:r>
        <w:t xml:space="preserve"> 4 where</w:t>
      </w:r>
      <w:r w:rsidRPr="00651B53">
        <w:t>as on target there are 3.</w:t>
      </w:r>
    </w:p>
    <w:p w14:paraId="6ECA521F" w14:textId="2B8F84EE" w:rsidR="00026581" w:rsidRPr="00975ED7" w:rsidRDefault="009A63E9" w:rsidP="00975ED7">
      <w:pPr>
        <w:pStyle w:val="Heading3Numbered"/>
      </w:pPr>
      <w:bookmarkStart w:id="934" w:name="_Toc503954871"/>
      <w:bookmarkStart w:id="935" w:name="_Toc503954928"/>
      <w:bookmarkStart w:id="936" w:name="_Toc503957290"/>
      <w:r w:rsidRPr="00975ED7">
        <w:t>P</w:t>
      </w:r>
      <w:r w:rsidR="00026581" w:rsidRPr="00975ED7">
        <w:t>4 (Trivial)</w:t>
      </w:r>
      <w:r w:rsidR="00A23AAD" w:rsidRPr="00975ED7">
        <w:t xml:space="preserve"> – Look and feel change</w:t>
      </w:r>
      <w:bookmarkEnd w:id="934"/>
      <w:bookmarkEnd w:id="935"/>
      <w:bookmarkEnd w:id="936"/>
    </w:p>
    <w:p w14:paraId="1BC3ACA5" w14:textId="5A071012" w:rsidR="00651B53" w:rsidRDefault="00BD0EA4" w:rsidP="00651B53">
      <w:r>
        <w:rPr>
          <w:b/>
          <w:bCs/>
          <w:noProof/>
        </w:rPr>
        <w:t xml:space="preserve">The </w:t>
      </w:r>
      <w:r w:rsidR="00BD5F9C">
        <w:rPr>
          <w:b/>
          <w:bCs/>
          <w:noProof/>
        </w:rPr>
        <w:t>sequence</w:t>
      </w:r>
      <w:r w:rsidR="00651B53" w:rsidRPr="00651B53">
        <w:rPr>
          <w:b/>
          <w:bCs/>
        </w:rPr>
        <w:t xml:space="preserve"> of the Navigation</w:t>
      </w:r>
      <w:r w:rsidR="00651B53">
        <w:rPr>
          <w:b/>
          <w:bCs/>
        </w:rPr>
        <w:t xml:space="preserve">: </w:t>
      </w:r>
      <w:r w:rsidR="00651B53" w:rsidRPr="00651B53">
        <w:t xml:space="preserve">If the sequence of the navigation </w:t>
      </w:r>
      <w:r w:rsidR="00B023F9">
        <w:t>items</w:t>
      </w:r>
      <w:r w:rsidR="00651B53" w:rsidRPr="00651B53">
        <w:t xml:space="preserve"> is different from the navigation</w:t>
      </w:r>
      <w:r w:rsidR="00651B53" w:rsidRPr="002B5CAE">
        <w:t xml:space="preserve"> </w:t>
      </w:r>
      <w:r w:rsidR="00B023F9" w:rsidRPr="00975ED7">
        <w:rPr>
          <w:noProof/>
        </w:rPr>
        <w:t>items</w:t>
      </w:r>
      <w:r w:rsidR="00651B53" w:rsidRPr="00651B53">
        <w:t xml:space="preserve"> at the source. </w:t>
      </w:r>
    </w:p>
    <w:p w14:paraId="1ED29F8B" w14:textId="104C3500" w:rsidR="00651B53" w:rsidRDefault="00651B53" w:rsidP="00651B53">
      <w:r w:rsidRPr="00651B53">
        <w:rPr>
          <w:b/>
          <w:bCs/>
        </w:rPr>
        <w:t xml:space="preserve">Site Logo not visible </w:t>
      </w:r>
      <w:r w:rsidR="00B023F9">
        <w:rPr>
          <w:b/>
          <w:bCs/>
          <w:noProof/>
        </w:rPr>
        <w:t>correct</w:t>
      </w:r>
      <w:r w:rsidRPr="00651B53">
        <w:rPr>
          <w:b/>
          <w:bCs/>
        </w:rPr>
        <w:t>ly</w:t>
      </w:r>
      <w:r>
        <w:rPr>
          <w:b/>
          <w:bCs/>
        </w:rPr>
        <w:t xml:space="preserve">: </w:t>
      </w:r>
      <w:r w:rsidRPr="00651B53">
        <w:t xml:space="preserve">If the site logo is not visible as per the source. </w:t>
      </w:r>
      <w:r>
        <w:t xml:space="preserve"> </w:t>
      </w:r>
      <w:r w:rsidRPr="00651B53">
        <w:t>Note: If the Logo is not part of the same Site Collection then this is not a bug</w:t>
      </w:r>
      <w:r>
        <w:t>.</w:t>
      </w:r>
    </w:p>
    <w:p w14:paraId="0AC8AB08" w14:textId="445CD3FC" w:rsidR="00651B53" w:rsidRPr="00651B53" w:rsidRDefault="00B023F9" w:rsidP="00651B53">
      <w:r>
        <w:rPr>
          <w:b/>
          <w:bCs/>
          <w:noProof/>
        </w:rPr>
        <w:t xml:space="preserve">The </w:t>
      </w:r>
      <w:r w:rsidR="00BD5F9C">
        <w:rPr>
          <w:b/>
          <w:bCs/>
          <w:noProof/>
        </w:rPr>
        <w:t>sequence</w:t>
      </w:r>
      <w:r w:rsidR="00BD5F9C" w:rsidRPr="00651B53">
        <w:rPr>
          <w:b/>
          <w:bCs/>
        </w:rPr>
        <w:t xml:space="preserve"> </w:t>
      </w:r>
      <w:r w:rsidR="00651B53">
        <w:rPr>
          <w:b/>
          <w:bCs/>
        </w:rPr>
        <w:t xml:space="preserve">of the Web Part: </w:t>
      </w:r>
      <w:r w:rsidR="00651B53" w:rsidRPr="00651B53">
        <w:t xml:space="preserve">If the sequence of the web part is different from the navigation at the source. </w:t>
      </w:r>
    </w:p>
    <w:p w14:paraId="08F7FBBE" w14:textId="3ADB7BA2" w:rsidR="00651B53" w:rsidRPr="00975ED7" w:rsidRDefault="00651B53" w:rsidP="00975ED7">
      <w:pPr>
        <w:pStyle w:val="Heading3Numbered"/>
      </w:pPr>
      <w:bookmarkStart w:id="937" w:name="_Toc503954872"/>
      <w:bookmarkStart w:id="938" w:name="_Toc503954929"/>
      <w:bookmarkStart w:id="939" w:name="_Toc503957291"/>
      <w:r w:rsidRPr="00975ED7">
        <w:t>Invalid Bugs</w:t>
      </w:r>
      <w:r w:rsidR="00401C12">
        <w:t xml:space="preserve"> - Few examples -</w:t>
      </w:r>
      <w:bookmarkEnd w:id="937"/>
      <w:bookmarkEnd w:id="938"/>
      <w:bookmarkEnd w:id="939"/>
    </w:p>
    <w:p w14:paraId="1A99AEBF" w14:textId="6A877145" w:rsidR="00651B53" w:rsidRPr="00651B53" w:rsidRDefault="00651B53" w:rsidP="00651B53">
      <w:r w:rsidRPr="00A92257">
        <w:rPr>
          <w:b/>
        </w:rPr>
        <w:t xml:space="preserve">User Missing on Target: </w:t>
      </w:r>
      <w:r w:rsidRPr="00651B53">
        <w:t xml:space="preserve">If </w:t>
      </w:r>
      <w:r w:rsidR="0077354A">
        <w:t>a</w:t>
      </w:r>
      <w:r w:rsidR="00D94115">
        <w:t xml:space="preserve"> </w:t>
      </w:r>
      <w:r w:rsidRPr="00651B53">
        <w:t xml:space="preserve">user </w:t>
      </w:r>
      <w:r w:rsidR="00D94115">
        <w:rPr>
          <w:noProof/>
        </w:rPr>
        <w:t>is</w:t>
      </w:r>
      <w:r w:rsidRPr="00651B53">
        <w:t xml:space="preserve"> missing in Target </w:t>
      </w:r>
      <w:r w:rsidR="00437B2C">
        <w:t xml:space="preserve">or </w:t>
      </w:r>
      <w:r w:rsidRPr="00651B53">
        <w:t xml:space="preserve">is </w:t>
      </w:r>
      <w:r w:rsidR="00437B2C">
        <w:t>missing</w:t>
      </w:r>
      <w:r w:rsidRPr="00651B53">
        <w:t xml:space="preserve"> in </w:t>
      </w:r>
      <w:r w:rsidR="00437B2C">
        <w:t>the</w:t>
      </w:r>
      <w:r w:rsidRPr="00651B53">
        <w:t xml:space="preserve"> mapping or does not have an active account during migration</w:t>
      </w:r>
      <w:r w:rsidR="00437B2C">
        <w:t xml:space="preserve"> -</w:t>
      </w:r>
      <w:r w:rsidRPr="00651B53">
        <w:t xml:space="preserve"> No action can be taken post</w:t>
      </w:r>
      <w:r w:rsidR="00437B2C">
        <w:rPr>
          <w:noProof/>
        </w:rPr>
        <w:t>-</w:t>
      </w:r>
      <w:r w:rsidRPr="00651B53">
        <w:t xml:space="preserve">migration. </w:t>
      </w:r>
      <w:r w:rsidR="00437B2C">
        <w:t>The c</w:t>
      </w:r>
      <w:r w:rsidRPr="00651B53">
        <w:t xml:space="preserve">ontent </w:t>
      </w:r>
      <w:r w:rsidR="00437B2C">
        <w:t>o</w:t>
      </w:r>
      <w:r w:rsidRPr="00651B53">
        <w:t xml:space="preserve">wner </w:t>
      </w:r>
      <w:r w:rsidR="00437B2C">
        <w:t>should</w:t>
      </w:r>
      <w:r w:rsidR="00437B2C" w:rsidRPr="00651B53">
        <w:t xml:space="preserve"> </w:t>
      </w:r>
      <w:r w:rsidRPr="00651B53">
        <w:t>provide permission manually.</w:t>
      </w:r>
    </w:p>
    <w:p w14:paraId="47C0FDD5" w14:textId="57FEE23E" w:rsidR="00651B53" w:rsidRPr="00651B53" w:rsidRDefault="00651B53" w:rsidP="00651B53">
      <w:r w:rsidRPr="00A92257">
        <w:rPr>
          <w:b/>
        </w:rPr>
        <w:t xml:space="preserve">Documents with No Checked In version missing: </w:t>
      </w:r>
      <w:r w:rsidRPr="00651B53">
        <w:t xml:space="preserve">If </w:t>
      </w:r>
      <w:r w:rsidR="000B2007">
        <w:t>the</w:t>
      </w:r>
      <w:r w:rsidRPr="00651B53">
        <w:t xml:space="preserve"> document exists on </w:t>
      </w:r>
      <w:r w:rsidR="000B2007">
        <w:t>the</w:t>
      </w:r>
      <w:r w:rsidRPr="00651B53">
        <w:t xml:space="preserve"> source without </w:t>
      </w:r>
      <w:r w:rsidR="000B2007">
        <w:t xml:space="preserve">any </w:t>
      </w:r>
      <w:r w:rsidRPr="00651B53">
        <w:t xml:space="preserve">checked in version, such documents </w:t>
      </w:r>
      <w:r w:rsidR="000B2007" w:rsidRPr="00975ED7">
        <w:rPr>
          <w:noProof/>
        </w:rPr>
        <w:t>will</w:t>
      </w:r>
      <w:r w:rsidR="00DB1486" w:rsidRPr="00DB1486">
        <w:rPr>
          <w:noProof/>
        </w:rPr>
        <w:t xml:space="preserve"> not</w:t>
      </w:r>
      <w:r w:rsidR="000B2007" w:rsidRPr="00975ED7">
        <w:rPr>
          <w:noProof/>
        </w:rPr>
        <w:t xml:space="preserve"> </w:t>
      </w:r>
      <w:r w:rsidRPr="00651B53">
        <w:t>be migrated, at least one checked in version is required for migration.</w:t>
      </w:r>
    </w:p>
    <w:p w14:paraId="358FD8E0" w14:textId="2BA0FC85" w:rsidR="00651B53" w:rsidRPr="00651B53" w:rsidRDefault="00651B53" w:rsidP="00651B53">
      <w:r w:rsidRPr="00A92257">
        <w:rPr>
          <w:b/>
        </w:rPr>
        <w:t xml:space="preserve">Custom Components </w:t>
      </w:r>
      <w:r w:rsidR="00DB1486" w:rsidRPr="00A92257">
        <w:rPr>
          <w:b/>
        </w:rPr>
        <w:t>are</w:t>
      </w:r>
      <w:r w:rsidRPr="00A92257">
        <w:rPr>
          <w:b/>
        </w:rPr>
        <w:t xml:space="preserve"> missing: </w:t>
      </w:r>
      <w:r w:rsidRPr="00651B53">
        <w:t xml:space="preserve">Any component like site template, custom web parts, designer modification will not be available on </w:t>
      </w:r>
      <w:r w:rsidR="00DB1486">
        <w:t>the</w:t>
      </w:r>
      <w:r w:rsidRPr="00651B53">
        <w:t xml:space="preserve"> target. Any issues related will these will not be validated.</w:t>
      </w:r>
    </w:p>
    <w:p w14:paraId="47C0C0B4" w14:textId="356D6926" w:rsidR="00651B53" w:rsidRPr="00651B53" w:rsidRDefault="00651B53" w:rsidP="00651B53">
      <w:r w:rsidRPr="00A92257">
        <w:rPr>
          <w:b/>
        </w:rPr>
        <w:t xml:space="preserve">Branding: </w:t>
      </w:r>
      <w:r w:rsidRPr="00651B53">
        <w:t>If the site is themed or have modified master page these will not be migrated and cannot be considered as a bug.</w:t>
      </w:r>
    </w:p>
    <w:p w14:paraId="463B0D00" w14:textId="683A43C1" w:rsidR="00651B53" w:rsidRPr="00651B53" w:rsidRDefault="00651B53" w:rsidP="00651B53">
      <w:r w:rsidRPr="00A92257">
        <w:rPr>
          <w:b/>
        </w:rPr>
        <w:t xml:space="preserve">Navigation\Links: </w:t>
      </w:r>
      <w:r w:rsidRPr="00651B53">
        <w:t xml:space="preserve">If there are links across site collections then these links will not work anymore as the target URL may have </w:t>
      </w:r>
      <w:r w:rsidRPr="00DB1486">
        <w:rPr>
          <w:noProof/>
        </w:rPr>
        <w:t>change</w:t>
      </w:r>
      <w:r w:rsidR="00DB1486">
        <w:rPr>
          <w:noProof/>
        </w:rPr>
        <w:t>d</w:t>
      </w:r>
      <w:r w:rsidRPr="00651B53">
        <w:t xml:space="preserve">. These </w:t>
      </w:r>
      <w:r w:rsidR="00F87DA2" w:rsidRPr="00651B53">
        <w:t>must</w:t>
      </w:r>
      <w:r w:rsidRPr="00651B53">
        <w:t xml:space="preserve"> be updated by Content Owners manually.</w:t>
      </w:r>
    </w:p>
    <w:p w14:paraId="495FB89E" w14:textId="64DB0007" w:rsidR="00651B53" w:rsidRDefault="00651B53" w:rsidP="00651B53">
      <w:r w:rsidRPr="00A92257">
        <w:rPr>
          <w:b/>
        </w:rPr>
        <w:t xml:space="preserve">Groups: </w:t>
      </w:r>
      <w:r w:rsidRPr="00651B53">
        <w:t>If there are groups which are not being used, do not have any permission will not get migrated.</w:t>
      </w:r>
    </w:p>
    <w:p w14:paraId="409CF0A6" w14:textId="63324840" w:rsidR="00651B53" w:rsidRDefault="00651B53" w:rsidP="00651B53">
      <w:r w:rsidRPr="00A92257">
        <w:rPr>
          <w:b/>
        </w:rPr>
        <w:t xml:space="preserve">Versions </w:t>
      </w:r>
      <w:r w:rsidR="00DB1486" w:rsidRPr="00A92257">
        <w:rPr>
          <w:b/>
        </w:rPr>
        <w:t>are</w:t>
      </w:r>
      <w:r w:rsidRPr="00A92257">
        <w:rPr>
          <w:b/>
        </w:rPr>
        <w:t xml:space="preserve"> missing</w:t>
      </w:r>
      <w:r>
        <w:t>: If versions are missing for few documents</w:t>
      </w:r>
      <w:r w:rsidR="00DB1486">
        <w:rPr>
          <w:noProof/>
        </w:rPr>
        <w:t>,</w:t>
      </w:r>
      <w:r>
        <w:t xml:space="preserve"> then this is not a bug. As remediation of versioning is not in scope.</w:t>
      </w:r>
    </w:p>
    <w:p w14:paraId="36DDC489" w14:textId="3B985705" w:rsidR="002A5A7F" w:rsidRDefault="002A5A7F" w:rsidP="00651B53">
      <w:r w:rsidRPr="00A92257">
        <w:rPr>
          <w:b/>
        </w:rPr>
        <w:t xml:space="preserve">Workflow not </w:t>
      </w:r>
      <w:r w:rsidR="00342E05" w:rsidRPr="00A92257">
        <w:rPr>
          <w:b/>
        </w:rPr>
        <w:t>migrated</w:t>
      </w:r>
      <w:r>
        <w:t xml:space="preserve">: </w:t>
      </w:r>
      <w:r w:rsidR="00342E05">
        <w:t>Any workflows which are broken or has missing elements</w:t>
      </w:r>
      <w:r w:rsidR="00876BDE">
        <w:t xml:space="preserve"> (such as task, definition, </w:t>
      </w:r>
      <w:r w:rsidR="00A433EF">
        <w:t>publishing)</w:t>
      </w:r>
      <w:r w:rsidR="00342E05">
        <w:t xml:space="preserve"> in source environment will not be migrated. Any workflows which are not supported by Migration tool</w:t>
      </w:r>
      <w:r w:rsidR="00876BDE">
        <w:t xml:space="preserve"> will not be migrated.</w:t>
      </w:r>
    </w:p>
    <w:p w14:paraId="01F5E4B0" w14:textId="7B58C53D" w:rsidR="009672B2" w:rsidRPr="00235B31" w:rsidRDefault="000F4B6D" w:rsidP="00651B53">
      <w:r w:rsidRPr="00A92257">
        <w:rPr>
          <w:b/>
        </w:rPr>
        <w:t>Absolute URLs</w:t>
      </w:r>
      <w:r w:rsidR="00235B31" w:rsidRPr="00A92257">
        <w:rPr>
          <w:b/>
        </w:rPr>
        <w:t xml:space="preserve">: </w:t>
      </w:r>
      <w:r w:rsidR="00235B31">
        <w:t>Any functionality broken due to a link which does not</w:t>
      </w:r>
      <w:r w:rsidR="00247A1E">
        <w:t xml:space="preserve"> refer to the current site and in turn does not resolve properly is out of scope.</w:t>
      </w:r>
    </w:p>
    <w:p w14:paraId="2891715F" w14:textId="77777777" w:rsidR="00F23E72" w:rsidRDefault="00F23E72">
      <w:pPr>
        <w:rPr>
          <w:color w:val="008AC8"/>
          <w:spacing w:val="10"/>
          <w:sz w:val="32"/>
          <w:szCs w:val="36"/>
        </w:rPr>
      </w:pPr>
      <w:bookmarkStart w:id="940" w:name="_Toc497438658"/>
      <w:bookmarkStart w:id="941" w:name="_Toc497438659"/>
      <w:bookmarkStart w:id="942" w:name="_Toc497438660"/>
      <w:bookmarkStart w:id="943" w:name="_Toc497438661"/>
      <w:bookmarkStart w:id="944" w:name="_Toc497438662"/>
      <w:bookmarkEnd w:id="940"/>
      <w:bookmarkEnd w:id="941"/>
      <w:bookmarkEnd w:id="942"/>
      <w:bookmarkEnd w:id="943"/>
      <w:bookmarkEnd w:id="944"/>
      <w:r>
        <w:br w:type="page"/>
      </w:r>
    </w:p>
    <w:p w14:paraId="2DCEDAA0" w14:textId="5BE2D851" w:rsidR="006929A6" w:rsidRDefault="006929A6" w:rsidP="006929A6">
      <w:pPr>
        <w:pStyle w:val="Heading2Numbered"/>
      </w:pPr>
      <w:bookmarkStart w:id="945" w:name="_Toc503954873"/>
      <w:bookmarkStart w:id="946" w:name="_Toc503954930"/>
      <w:bookmarkStart w:id="947" w:name="_Toc503957292"/>
      <w:r>
        <w:t>Tools</w:t>
      </w:r>
      <w:bookmarkEnd w:id="945"/>
      <w:bookmarkEnd w:id="946"/>
      <w:bookmarkEnd w:id="947"/>
    </w:p>
    <w:p w14:paraId="5BCD9B84" w14:textId="067D6D92" w:rsidR="00123CFD" w:rsidRDefault="00F87DA2" w:rsidP="00123CFD">
      <w:r>
        <w:t>Migration Management App</w:t>
      </w:r>
      <w:r w:rsidR="0098147A">
        <w:t xml:space="preserve"> (MMS)</w:t>
      </w:r>
      <w:r>
        <w:t xml:space="preserve"> will be used for Issue tracking and email communication for each wave.</w:t>
      </w:r>
    </w:p>
    <w:p w14:paraId="612102AC" w14:textId="7E0CCE5D" w:rsidR="002D6AF5" w:rsidRDefault="00407E1A" w:rsidP="00B27F7F">
      <w:r w:rsidRPr="00407E1A">
        <w:t xml:space="preserve">The </w:t>
      </w:r>
      <w:r w:rsidR="00B36D73">
        <w:t>M</w:t>
      </w:r>
      <w:r w:rsidRPr="00407E1A">
        <w:t xml:space="preserve">igration </w:t>
      </w:r>
      <w:r w:rsidR="00B36D73">
        <w:t>M</w:t>
      </w:r>
      <w:r w:rsidRPr="00407E1A">
        <w:t xml:space="preserve">anagement </w:t>
      </w:r>
      <w:r w:rsidR="00B36D73">
        <w:t>A</w:t>
      </w:r>
      <w:r w:rsidRPr="00407E1A">
        <w:t xml:space="preserve">pp </w:t>
      </w:r>
      <w:r>
        <w:t xml:space="preserve">is </w:t>
      </w:r>
      <w:r w:rsidRPr="00407E1A">
        <w:t>a SharePoint hosted app.  Its purpose is to provide a central hub for migrations.  The app maintains the migration status of each site collection.  It tracks issues related to a migration.  It also can generate individual emails to the site owners for each site collection</w:t>
      </w:r>
      <w:r>
        <w:t xml:space="preserve"> depending on the migration phase that they are into</w:t>
      </w:r>
      <w:r w:rsidRPr="00407E1A">
        <w:t>.</w:t>
      </w:r>
    </w:p>
    <w:p w14:paraId="2DF0D4F7" w14:textId="484824FA" w:rsidR="007A4E5F" w:rsidRDefault="0094007A" w:rsidP="00B27F7F">
      <w:r w:rsidRPr="00CE493A">
        <w:t xml:space="preserve">Migration Management App can be accessed </w:t>
      </w:r>
      <w:r w:rsidR="007A4E5F" w:rsidRPr="00CE493A">
        <w:t>by using the URL below:</w:t>
      </w:r>
    </w:p>
    <w:p w14:paraId="73189C3F" w14:textId="61535DFF" w:rsidR="009E20BC" w:rsidRDefault="009E20BC" w:rsidP="00B27F7F">
      <w:pPr>
        <w:rPr>
          <w:ins w:id="948" w:author="Author"/>
          <w:b/>
        </w:rPr>
      </w:pPr>
      <w:ins w:id="949" w:author="Author">
        <w:r>
          <w:rPr>
            <w:b/>
          </w:rPr>
          <w:fldChar w:fldCharType="begin"/>
        </w:r>
        <w:r>
          <w:rPr>
            <w:b/>
          </w:rPr>
          <w:instrText xml:space="preserve"> HYPERLINK "</w:instrText>
        </w:r>
        <w:r w:rsidRPr="006260B9">
          <w:rPr>
            <w:b/>
          </w:rPr>
          <w:instrText>https://mfc-6fefc538490be7.sharepoint.com/sites/MigrationDefectTracking/ManuLifeMigrationManager</w:instrText>
        </w:r>
        <w:r>
          <w:rPr>
            <w:b/>
          </w:rPr>
          <w:instrText xml:space="preserve">" </w:instrText>
        </w:r>
        <w:r>
          <w:rPr>
            <w:b/>
          </w:rPr>
          <w:fldChar w:fldCharType="separate"/>
        </w:r>
      </w:ins>
      <w:r w:rsidRPr="00254CD2">
        <w:rPr>
          <w:rStyle w:val="Hyperlink"/>
          <w:rFonts w:asciiTheme="minorHAnsi" w:hAnsiTheme="minorHAnsi"/>
        </w:rPr>
        <w:t>https://mfc-6fefc538490be7.sharepoint.com/sites/MigrationDefectTracking/ManuLifeMigrationManager</w:t>
      </w:r>
      <w:ins w:id="950" w:author="Author">
        <w:r>
          <w:rPr>
            <w:b/>
          </w:rPr>
          <w:fldChar w:fldCharType="end"/>
        </w:r>
      </w:ins>
    </w:p>
    <w:p w14:paraId="25B4B289" w14:textId="01ECC39A" w:rsidR="0007059A" w:rsidRPr="00A92257" w:rsidDel="006260B9" w:rsidRDefault="006260B9" w:rsidP="00B27F7F">
      <w:pPr>
        <w:rPr>
          <w:del w:id="951" w:author="Author"/>
          <w:b/>
        </w:rPr>
      </w:pPr>
      <w:ins w:id="952" w:author="Author">
        <w:del w:id="953" w:author="Author">
          <w:r w:rsidRPr="006260B9" w:rsidDel="009E20BC">
            <w:rPr>
              <w:b/>
            </w:rPr>
            <w:delText>/</w:delText>
          </w:r>
        </w:del>
      </w:ins>
      <w:del w:id="954" w:author="Author">
        <w:r w:rsidR="0007059A" w:rsidRPr="00A92257" w:rsidDel="006260B9">
          <w:rPr>
            <w:b/>
            <w:highlight w:val="yellow"/>
          </w:rPr>
          <w:delText>Placeholder to be replaced</w:delText>
        </w:r>
        <w:r w:rsidR="0007059A" w:rsidRPr="00A92257" w:rsidDel="006260B9">
          <w:rPr>
            <w:b/>
          </w:rPr>
          <w:delText>: URL of MMS app</w:delText>
        </w:r>
      </w:del>
    </w:p>
    <w:p w14:paraId="023C0B03" w14:textId="62D8E075" w:rsidR="0007059A" w:rsidRPr="007C3379" w:rsidRDefault="000865F9" w:rsidP="00B27F7F">
      <w:del w:id="955" w:author="Author">
        <w:r w:rsidRPr="001149DB" w:rsidDel="00071BDA">
          <w:rPr>
            <w:b/>
            <w:highlight w:val="yellow"/>
          </w:rPr>
          <w:delText>Placeholder to be replaced</w:delText>
        </w:r>
        <w:r w:rsidDel="00071BDA">
          <w:rPr>
            <w:b/>
          </w:rPr>
          <w:delText xml:space="preserve">: </w:delText>
        </w:r>
      </w:del>
      <w:r w:rsidR="0007059A" w:rsidRPr="007C3379">
        <w:t xml:space="preserve">For out-of-band </w:t>
      </w:r>
      <w:r w:rsidR="00ED0B9D" w:rsidRPr="007C3379">
        <w:t xml:space="preserve">wave or any custom velocity wave, </w:t>
      </w:r>
      <w:r w:rsidR="00D21EAA" w:rsidRPr="007C3379">
        <w:t xml:space="preserve">the communication to Manulife SPOC will be manual. </w:t>
      </w:r>
      <w:r w:rsidRPr="007C3379">
        <w:t>For defect tracking, t</w:t>
      </w:r>
      <w:r w:rsidR="00D21EAA" w:rsidRPr="007C3379">
        <w:t>here will be separate list outside MMS app</w:t>
      </w:r>
      <w:r w:rsidRPr="007C3379">
        <w:t>.</w:t>
      </w:r>
    </w:p>
    <w:p w14:paraId="7B0B6412" w14:textId="0670BC22" w:rsidR="00B27F7F" w:rsidRDefault="00B27F7F" w:rsidP="00B27F7F">
      <w:pPr>
        <w:pStyle w:val="Heading2Numbered"/>
      </w:pPr>
      <w:bookmarkStart w:id="956" w:name="_Toc497438664"/>
      <w:bookmarkStart w:id="957" w:name="_Toc497438669"/>
      <w:bookmarkStart w:id="958" w:name="_Toc497438672"/>
      <w:bookmarkStart w:id="959" w:name="_Toc497438673"/>
      <w:bookmarkStart w:id="960" w:name="_Toc497438676"/>
      <w:bookmarkStart w:id="961" w:name="_Toc497438677"/>
      <w:bookmarkStart w:id="962" w:name="_Toc503954874"/>
      <w:bookmarkStart w:id="963" w:name="_Toc503954931"/>
      <w:bookmarkStart w:id="964" w:name="_Toc503957293"/>
      <w:bookmarkEnd w:id="956"/>
      <w:bookmarkEnd w:id="957"/>
      <w:bookmarkEnd w:id="958"/>
      <w:bookmarkEnd w:id="959"/>
      <w:bookmarkEnd w:id="960"/>
      <w:bookmarkEnd w:id="961"/>
      <w:r>
        <w:t>UAT GO – No GO</w:t>
      </w:r>
      <w:bookmarkEnd w:id="962"/>
      <w:bookmarkEnd w:id="963"/>
      <w:bookmarkEnd w:id="964"/>
    </w:p>
    <w:p w14:paraId="2DEE0A57" w14:textId="49A4CB8C" w:rsidR="00B27F7F" w:rsidRDefault="00B27F7F" w:rsidP="00B27F7F">
      <w:r>
        <w:t>After the UAT</w:t>
      </w:r>
      <w:r w:rsidR="00EC6573">
        <w:t xml:space="preserve"> and SOR</w:t>
      </w:r>
      <w:r>
        <w:t xml:space="preserve"> </w:t>
      </w:r>
      <w:r w:rsidR="00EC6573">
        <w:t xml:space="preserve">are </w:t>
      </w:r>
      <w:r>
        <w:t>closed</w:t>
      </w:r>
      <w:r w:rsidR="00AA197F">
        <w:t>,</w:t>
      </w:r>
      <w:r>
        <w:t xml:space="preserve"> </w:t>
      </w:r>
      <w:r w:rsidR="003E0F36">
        <w:t>a</w:t>
      </w:r>
      <w:r>
        <w:t xml:space="preserve"> decision needs to be made which site collections are approved and ready for incremental and Go-Live. </w:t>
      </w:r>
    </w:p>
    <w:p w14:paraId="287F777D" w14:textId="6CBC37E9" w:rsidR="00A078A6" w:rsidRDefault="00BB397B" w:rsidP="002B4054">
      <w:pPr>
        <w:pStyle w:val="ListParagraph"/>
        <w:numPr>
          <w:ilvl w:val="0"/>
          <w:numId w:val="31"/>
        </w:numPr>
      </w:pPr>
      <w:r>
        <w:t xml:space="preserve">If both velocity wave and </w:t>
      </w:r>
      <w:r w:rsidR="00A078A6">
        <w:t>Out-of-band (</w:t>
      </w:r>
      <w:r>
        <w:t>OOB</w:t>
      </w:r>
      <w:r w:rsidR="00A078A6">
        <w:t>)</w:t>
      </w:r>
      <w:r>
        <w:t xml:space="preserve"> waves are in sync</w:t>
      </w:r>
      <w:r w:rsidR="00A078A6">
        <w:t xml:space="preserve"> – </w:t>
      </w:r>
    </w:p>
    <w:p w14:paraId="2ED01303" w14:textId="2F87D069" w:rsidR="00BB397B" w:rsidRDefault="00A078A6" w:rsidP="002B4054">
      <w:pPr>
        <w:pStyle w:val="ListParagraph"/>
        <w:numPr>
          <w:ilvl w:val="1"/>
          <w:numId w:val="31"/>
        </w:numPr>
      </w:pPr>
      <w:r>
        <w:t>A</w:t>
      </w:r>
      <w:r w:rsidR="00BB397B">
        <w:t xml:space="preserve"> final meeting will be held on Friday of SOR week of the wave migration to take this decision.</w:t>
      </w:r>
    </w:p>
    <w:p w14:paraId="05D23269" w14:textId="15FC4EBD" w:rsidR="00A078A6" w:rsidRDefault="00A078A6" w:rsidP="002B4054">
      <w:pPr>
        <w:pStyle w:val="ListParagraph"/>
        <w:numPr>
          <w:ilvl w:val="0"/>
          <w:numId w:val="31"/>
        </w:numPr>
      </w:pPr>
      <w:r>
        <w:t>If both velocity wave and</w:t>
      </w:r>
      <w:r w:rsidRPr="00A078A6">
        <w:t xml:space="preserve"> </w:t>
      </w:r>
      <w:r>
        <w:t>Out-of-band (OOB) waves are NOT in sync –</w:t>
      </w:r>
    </w:p>
    <w:p w14:paraId="39FE4AEB" w14:textId="26B8423F" w:rsidR="00BB397B" w:rsidRDefault="005A0AB2" w:rsidP="002B4054">
      <w:pPr>
        <w:pStyle w:val="ListParagraph"/>
        <w:numPr>
          <w:ilvl w:val="1"/>
          <w:numId w:val="31"/>
        </w:numPr>
      </w:pPr>
      <w:r>
        <w:t>For velocity wave, a</w:t>
      </w:r>
      <w:r w:rsidR="00B27F7F">
        <w:t xml:space="preserve"> meeting will be held on </w:t>
      </w:r>
      <w:r w:rsidR="00AA197F">
        <w:t xml:space="preserve">Friday </w:t>
      </w:r>
      <w:r>
        <w:t xml:space="preserve">SOR week </w:t>
      </w:r>
      <w:r w:rsidR="00B27F7F">
        <w:t xml:space="preserve">of the Wave Migration to take this decision. </w:t>
      </w:r>
    </w:p>
    <w:p w14:paraId="27EE59D5" w14:textId="5CA994C8" w:rsidR="00B27F7F" w:rsidRDefault="005A0AB2" w:rsidP="002B4054">
      <w:pPr>
        <w:pStyle w:val="ListParagraph"/>
        <w:numPr>
          <w:ilvl w:val="1"/>
          <w:numId w:val="31"/>
        </w:numPr>
      </w:pPr>
      <w:r>
        <w:t xml:space="preserve">For </w:t>
      </w:r>
      <w:r w:rsidR="00BB397B">
        <w:t>OOB</w:t>
      </w:r>
      <w:r>
        <w:t xml:space="preserve"> wave, a meeting will be held on Friday of UAT week of the Wave Migration to take this decision</w:t>
      </w:r>
      <w:r w:rsidR="00BB397B">
        <w:t xml:space="preserve">. </w:t>
      </w:r>
    </w:p>
    <w:p w14:paraId="2C1F7C64" w14:textId="0AD59C03" w:rsidR="007A7234" w:rsidRDefault="007A7234" w:rsidP="00B27F7F">
      <w:r>
        <w:t>All site collection</w:t>
      </w:r>
      <w:r w:rsidR="00834420">
        <w:t>s</w:t>
      </w:r>
      <w:r>
        <w:t xml:space="preserve"> </w:t>
      </w:r>
      <w:r w:rsidR="00AB630A">
        <w:t>NOT hav</w:t>
      </w:r>
      <w:r w:rsidR="00AF5E99">
        <w:t>ing</w:t>
      </w:r>
      <w:r>
        <w:t xml:space="preserve"> any </w:t>
      </w:r>
      <w:r w:rsidR="00AA197F">
        <w:t>P</w:t>
      </w:r>
      <w:r>
        <w:t xml:space="preserve">1 or </w:t>
      </w:r>
      <w:r w:rsidR="00AA197F">
        <w:t>P</w:t>
      </w:r>
      <w:r>
        <w:t xml:space="preserve">2 issue </w:t>
      </w:r>
      <w:r w:rsidR="00AF5E99">
        <w:t>open</w:t>
      </w:r>
      <w:r w:rsidR="000060D5">
        <w:t>,</w:t>
      </w:r>
      <w:r w:rsidR="00AF5E99">
        <w:t xml:space="preserve"> </w:t>
      </w:r>
      <w:r>
        <w:t>post triage</w:t>
      </w:r>
      <w:r w:rsidR="000060D5">
        <w:t>,</w:t>
      </w:r>
      <w:r>
        <w:t xml:space="preserve"> will be automatically approved for Go-Live.</w:t>
      </w:r>
    </w:p>
    <w:p w14:paraId="5F4E4481" w14:textId="2AB8E449" w:rsidR="00B27F7F" w:rsidRDefault="00B27F7F" w:rsidP="00B27F7F"/>
    <w:p w14:paraId="55C2DE0C" w14:textId="637591EB" w:rsidR="00B554A4" w:rsidRDefault="00B554A4" w:rsidP="00B554A4">
      <w:pPr>
        <w:pStyle w:val="Heading1Numbered"/>
      </w:pPr>
      <w:bookmarkStart w:id="965" w:name="_Toc503954875"/>
      <w:bookmarkStart w:id="966" w:name="_Toc503954932"/>
      <w:bookmarkStart w:id="967" w:name="_Toc503957294"/>
      <w:r>
        <w:t>Communication</w:t>
      </w:r>
      <w:bookmarkEnd w:id="965"/>
      <w:bookmarkEnd w:id="966"/>
      <w:bookmarkEnd w:id="967"/>
    </w:p>
    <w:p w14:paraId="782F1C41" w14:textId="4C55BA73" w:rsidR="007A7234" w:rsidRDefault="007A7234" w:rsidP="005F5889">
      <w:pPr>
        <w:pStyle w:val="ListParagraph"/>
        <w:numPr>
          <w:ilvl w:val="0"/>
          <w:numId w:val="0"/>
        </w:numPr>
      </w:pPr>
      <w:r>
        <w:t xml:space="preserve">Communication is </w:t>
      </w:r>
      <w:r w:rsidR="00D77745">
        <w:t>a crucial factor</w:t>
      </w:r>
      <w:r>
        <w:t xml:space="preserve"> in Migration</w:t>
      </w:r>
      <w:r w:rsidR="00BA5689">
        <w:t>. Keeping the end users updated and informing</w:t>
      </w:r>
      <w:r w:rsidR="005F5889">
        <w:t xml:space="preserve"> them what </w:t>
      </w:r>
      <w:r w:rsidR="00AB1058">
        <w:t>to expect</w:t>
      </w:r>
      <w:r w:rsidR="005F5889">
        <w:t xml:space="preserve"> post migration </w:t>
      </w:r>
      <w:r w:rsidR="00BA5689">
        <w:t xml:space="preserve">is </w:t>
      </w:r>
      <w:r w:rsidR="009059C0">
        <w:t>particularly important</w:t>
      </w:r>
      <w:r w:rsidR="005F5889">
        <w:t>.</w:t>
      </w:r>
      <w:r w:rsidR="00BA5689">
        <w:t xml:space="preserve"> </w:t>
      </w:r>
    </w:p>
    <w:p w14:paraId="0443AEDB" w14:textId="62402C2D" w:rsidR="005F5889" w:rsidRDefault="00D7324E" w:rsidP="005F5889">
      <w:pPr>
        <w:pStyle w:val="ListParagraph"/>
        <w:numPr>
          <w:ilvl w:val="0"/>
          <w:numId w:val="0"/>
        </w:numPr>
      </w:pPr>
      <w:r>
        <w:t>Manulife</w:t>
      </w:r>
      <w:r w:rsidR="008F7F90">
        <w:t xml:space="preserve"> </w:t>
      </w:r>
      <w:r w:rsidR="005F5889">
        <w:t>needs to e</w:t>
      </w:r>
      <w:r w:rsidR="00B554A4" w:rsidRPr="008C24EB">
        <w:t xml:space="preserve">stablish a communication plan for key migration dates, notifications, activities, and actions required by the various content owners. </w:t>
      </w:r>
    </w:p>
    <w:p w14:paraId="66715F32" w14:textId="77777777" w:rsidR="005F5889" w:rsidRDefault="005F5889" w:rsidP="005F5889">
      <w:pPr>
        <w:pStyle w:val="ListParagraph"/>
        <w:numPr>
          <w:ilvl w:val="0"/>
          <w:numId w:val="0"/>
        </w:numPr>
      </w:pPr>
    </w:p>
    <w:p w14:paraId="6ACDF519" w14:textId="429A8372" w:rsidR="00B554A4" w:rsidRPr="008E4057" w:rsidRDefault="00B554A4" w:rsidP="005F5889">
      <w:pPr>
        <w:pStyle w:val="ListParagraph"/>
        <w:numPr>
          <w:ilvl w:val="0"/>
          <w:numId w:val="0"/>
        </w:numPr>
      </w:pPr>
      <w:r w:rsidRPr="008E4057">
        <w:t>Recommendations for the communication plan include:</w:t>
      </w:r>
    </w:p>
    <w:p w14:paraId="7A40ABAD" w14:textId="77777777" w:rsidR="00B554A4" w:rsidRPr="008C24EB" w:rsidRDefault="00B554A4" w:rsidP="00CE6249">
      <w:pPr>
        <w:pStyle w:val="ListParagraph"/>
        <w:numPr>
          <w:ilvl w:val="1"/>
          <w:numId w:val="23"/>
        </w:numPr>
        <w:ind w:left="720"/>
      </w:pPr>
      <w:r w:rsidRPr="008C24EB">
        <w:t>Prepare email communications, such as notifications, readiness, queries for outdated/unused content, post-migration validation activities, etc.</w:t>
      </w:r>
    </w:p>
    <w:p w14:paraId="1E0705C2" w14:textId="77777777" w:rsidR="00B554A4" w:rsidRPr="008C24EB" w:rsidRDefault="00B554A4" w:rsidP="00CE6249">
      <w:pPr>
        <w:pStyle w:val="ListParagraph"/>
        <w:numPr>
          <w:ilvl w:val="1"/>
          <w:numId w:val="23"/>
        </w:numPr>
        <w:ind w:left="720"/>
      </w:pPr>
      <w:r w:rsidRPr="008C24EB">
        <w:t xml:space="preserve">Compile lists of affected content owners, such as site owners, alert owners, etc. </w:t>
      </w:r>
    </w:p>
    <w:p w14:paraId="493D1A6D" w14:textId="4AE0E342" w:rsidR="000A1A2C" w:rsidRDefault="00B554A4" w:rsidP="00CE6249">
      <w:pPr>
        <w:pStyle w:val="ListParagraph"/>
        <w:numPr>
          <w:ilvl w:val="1"/>
          <w:numId w:val="23"/>
        </w:numPr>
        <w:ind w:left="720"/>
      </w:pPr>
      <w:r w:rsidRPr="008C24EB">
        <w:t>Prepare a schedule for sending email communications.</w:t>
      </w:r>
    </w:p>
    <w:p w14:paraId="307B3F4F" w14:textId="4F797A34" w:rsidR="000A1A2C" w:rsidRDefault="000A1A2C" w:rsidP="000A3746">
      <w:r>
        <w:t>Target site collection URLs should not be shared with any users before UAT Day 1. Content owners can access the site collection during UAT.</w:t>
      </w:r>
    </w:p>
    <w:p w14:paraId="44A51808" w14:textId="27DB7206" w:rsidR="005F5889" w:rsidRDefault="00B23ACD" w:rsidP="00B23ACD">
      <w:pPr>
        <w:pStyle w:val="Heading2Numbered"/>
      </w:pPr>
      <w:bookmarkStart w:id="968" w:name="_Toc503954876"/>
      <w:bookmarkStart w:id="969" w:name="_Toc503954933"/>
      <w:bookmarkStart w:id="970" w:name="_Toc503957295"/>
      <w:r>
        <w:t>Email Communication</w:t>
      </w:r>
      <w:bookmarkEnd w:id="968"/>
      <w:bookmarkEnd w:id="969"/>
      <w:bookmarkEnd w:id="970"/>
    </w:p>
    <w:p w14:paraId="780F2AD6" w14:textId="49FB195D" w:rsidR="00C62E8F" w:rsidRPr="00A92257" w:rsidRDefault="00C62E8F" w:rsidP="005F5889">
      <w:pPr>
        <w:rPr>
          <w:b/>
        </w:rPr>
      </w:pPr>
      <w:r w:rsidRPr="00A92257">
        <w:rPr>
          <w:b/>
        </w:rPr>
        <w:t>For velocity wave -</w:t>
      </w:r>
    </w:p>
    <w:p w14:paraId="407D244A" w14:textId="7D170B08" w:rsidR="003B6F58" w:rsidRDefault="003B6F58" w:rsidP="005F5889">
      <w:r w:rsidRPr="003B6F58">
        <w:t xml:space="preserve">Automated email notifications from the Migration Management Site will be sent at four different points during the team site migration process. </w:t>
      </w:r>
    </w:p>
    <w:p w14:paraId="2C514DE1" w14:textId="4B401FDC" w:rsidR="003B6F58" w:rsidRDefault="00D772D1" w:rsidP="002B4054">
      <w:pPr>
        <w:pStyle w:val="ListParagraph"/>
        <w:numPr>
          <w:ilvl w:val="0"/>
          <w:numId w:val="39"/>
        </w:numPr>
      </w:pPr>
      <w:r>
        <w:t>Pre-migration communication (M</w:t>
      </w:r>
      <w:r w:rsidR="003B6F58" w:rsidRPr="003B6F58">
        <w:t xml:space="preserve">igration started behind the scenes) </w:t>
      </w:r>
    </w:p>
    <w:p w14:paraId="20338674" w14:textId="251E60D4" w:rsidR="003B6F58" w:rsidRDefault="003B6F58" w:rsidP="002B4054">
      <w:pPr>
        <w:pStyle w:val="ListParagraph"/>
        <w:numPr>
          <w:ilvl w:val="0"/>
          <w:numId w:val="39"/>
        </w:numPr>
      </w:pPr>
      <w:r w:rsidRPr="003B6F58">
        <w:t>Site content validation communication #1 (</w:t>
      </w:r>
      <w:r w:rsidR="007C3379">
        <w:t>S</w:t>
      </w:r>
      <w:r w:rsidRPr="003B6F58">
        <w:t xml:space="preserve">ite collection ready for UAT) </w:t>
      </w:r>
    </w:p>
    <w:p w14:paraId="41A06E1F" w14:textId="122E8444" w:rsidR="003B6F58" w:rsidRDefault="003B6F58" w:rsidP="002B4054">
      <w:pPr>
        <w:pStyle w:val="ListParagraph"/>
        <w:numPr>
          <w:ilvl w:val="0"/>
          <w:numId w:val="39"/>
        </w:numPr>
      </w:pPr>
      <w:r w:rsidRPr="003B6F58">
        <w:t>Site conten</w:t>
      </w:r>
      <w:r w:rsidR="007C3379">
        <w:t>t validation communication #2 (S</w:t>
      </w:r>
      <w:r w:rsidRPr="003B6F58">
        <w:t xml:space="preserve">ite collection ready for SOR) </w:t>
      </w:r>
    </w:p>
    <w:p w14:paraId="0E92B144" w14:textId="34801A80" w:rsidR="00AE6340" w:rsidRDefault="003B6F58" w:rsidP="002B4054">
      <w:pPr>
        <w:pStyle w:val="ListParagraph"/>
        <w:numPr>
          <w:ilvl w:val="0"/>
          <w:numId w:val="39"/>
        </w:numPr>
      </w:pPr>
      <w:r w:rsidRPr="003B6F58">
        <w:t>Site migration complete communication (</w:t>
      </w:r>
      <w:r w:rsidR="007C3379">
        <w:t xml:space="preserve">Site collection </w:t>
      </w:r>
      <w:r w:rsidRPr="003B6F58">
        <w:t>successfully migrated).</w:t>
      </w:r>
    </w:p>
    <w:p w14:paraId="3DA6327C" w14:textId="2F2C64A2" w:rsidR="005F5889" w:rsidRDefault="00934958" w:rsidP="00B554A4">
      <w:r>
        <w:t>Migration Management App will be used to send email</w:t>
      </w:r>
      <w:r w:rsidR="00F85B15">
        <w:t>s</w:t>
      </w:r>
      <w:r>
        <w:t xml:space="preserve"> to Content and Technical owners. </w:t>
      </w:r>
      <w:r w:rsidR="00D7324E">
        <w:rPr>
          <w:noProof/>
        </w:rPr>
        <w:t>Manulife</w:t>
      </w:r>
      <w:r w:rsidR="00A52017">
        <w:rPr>
          <w:noProof/>
        </w:rPr>
        <w:t xml:space="preserve"> will manage end user communication</w:t>
      </w:r>
      <w:r>
        <w:t>.</w:t>
      </w:r>
    </w:p>
    <w:p w14:paraId="278B9A57" w14:textId="77777777" w:rsidR="00C62E8F" w:rsidRDefault="00C62E8F" w:rsidP="00B554A4">
      <w:pPr>
        <w:rPr>
          <w:b/>
        </w:rPr>
      </w:pPr>
    </w:p>
    <w:p w14:paraId="182E8C89" w14:textId="3681AB0B" w:rsidR="00C62E8F" w:rsidRPr="00A92257" w:rsidRDefault="00C62E8F" w:rsidP="00B554A4">
      <w:pPr>
        <w:rPr>
          <w:b/>
        </w:rPr>
      </w:pPr>
      <w:r w:rsidRPr="00A92257">
        <w:rPr>
          <w:b/>
        </w:rPr>
        <w:t>For Out-of-band wave -</w:t>
      </w:r>
    </w:p>
    <w:p w14:paraId="002CCB57" w14:textId="1BB28862" w:rsidR="00C62E8F" w:rsidRPr="007C3379" w:rsidDel="00193D5F" w:rsidRDefault="00C62E8F" w:rsidP="00C62E8F">
      <w:pPr>
        <w:rPr>
          <w:del w:id="971" w:author="Author"/>
        </w:rPr>
      </w:pPr>
      <w:del w:id="972" w:author="Author">
        <w:r w:rsidRPr="001149DB" w:rsidDel="006938E5">
          <w:rPr>
            <w:b/>
            <w:highlight w:val="yellow"/>
          </w:rPr>
          <w:delText>Placeholder to be replaced</w:delText>
        </w:r>
        <w:r w:rsidDel="006938E5">
          <w:rPr>
            <w:b/>
          </w:rPr>
          <w:delText xml:space="preserve">: </w:delText>
        </w:r>
      </w:del>
      <w:r w:rsidRPr="007C3379">
        <w:t>For out-of-band wave or any custom velocity wave, the communication to Manulife</w:t>
      </w:r>
      <w:r w:rsidR="00000905">
        <w:t xml:space="preserve"> Single Point </w:t>
      </w:r>
      <w:del w:id="973" w:author="Author">
        <w:r w:rsidR="00000905" w:rsidDel="006938E5">
          <w:delText>Of</w:delText>
        </w:r>
      </w:del>
      <w:ins w:id="974" w:author="Author">
        <w:r w:rsidR="006938E5">
          <w:t>of</w:t>
        </w:r>
      </w:ins>
      <w:r w:rsidR="00000905">
        <w:t xml:space="preserve"> Contact</w:t>
      </w:r>
      <w:r w:rsidRPr="007C3379">
        <w:t xml:space="preserve"> </w:t>
      </w:r>
      <w:r w:rsidR="00000905">
        <w:t>(</w:t>
      </w:r>
      <w:r w:rsidRPr="007C3379">
        <w:t>SPOC</w:t>
      </w:r>
      <w:r w:rsidR="00000905">
        <w:t>)</w:t>
      </w:r>
      <w:r w:rsidRPr="007C3379">
        <w:t xml:space="preserve"> will be manual.</w:t>
      </w:r>
    </w:p>
    <w:p w14:paraId="46373656" w14:textId="4DC2A64C" w:rsidR="00C62E8F" w:rsidDel="00193D5F" w:rsidRDefault="00C62E8F" w:rsidP="00B554A4">
      <w:pPr>
        <w:rPr>
          <w:del w:id="975" w:author="Author"/>
        </w:rPr>
      </w:pPr>
    </w:p>
    <w:p w14:paraId="471FD3E5" w14:textId="7EA954A3" w:rsidR="007C3379" w:rsidDel="00193D5F" w:rsidRDefault="007C3379" w:rsidP="00B554A4">
      <w:pPr>
        <w:rPr>
          <w:del w:id="976" w:author="Author"/>
        </w:rPr>
      </w:pPr>
    </w:p>
    <w:p w14:paraId="63D6B1D4" w14:textId="3A93CE4A" w:rsidR="00934958" w:rsidDel="00193D5F" w:rsidRDefault="00934958">
      <w:pPr>
        <w:rPr>
          <w:del w:id="977" w:author="Author"/>
          <w:color w:val="008AC8"/>
          <w:spacing w:val="10"/>
          <w:sz w:val="32"/>
          <w:szCs w:val="36"/>
        </w:rPr>
      </w:pPr>
      <w:del w:id="978" w:author="Author">
        <w:r w:rsidDel="00193D5F">
          <w:br w:type="page"/>
        </w:r>
      </w:del>
    </w:p>
    <w:p w14:paraId="659AC420" w14:textId="357981FF" w:rsidR="00B23ACD" w:rsidDel="00193D5F" w:rsidRDefault="00B23ACD" w:rsidP="00B23ACD">
      <w:pPr>
        <w:pStyle w:val="Heading2Numbered"/>
        <w:rPr>
          <w:del w:id="979" w:author="Author"/>
        </w:rPr>
      </w:pPr>
      <w:bookmarkStart w:id="980" w:name="_Toc503954934"/>
      <w:del w:id="981" w:author="Author">
        <w:r w:rsidDel="00193D5F">
          <w:delText>Banner Communication</w:delText>
        </w:r>
        <w:bookmarkEnd w:id="980"/>
      </w:del>
    </w:p>
    <w:p w14:paraId="50A19728" w14:textId="31C301E6" w:rsidR="00301059" w:rsidDel="00193D5F" w:rsidRDefault="00301059" w:rsidP="008A2297">
      <w:pPr>
        <w:rPr>
          <w:del w:id="982" w:author="Author"/>
        </w:rPr>
      </w:pPr>
      <w:del w:id="983" w:author="Author">
        <w:r w:rsidRPr="001149DB" w:rsidDel="00193D5F">
          <w:rPr>
            <w:b/>
            <w:highlight w:val="yellow"/>
          </w:rPr>
          <w:delText xml:space="preserve">Placeholder to be </w:delText>
        </w:r>
        <w:r w:rsidR="00951DED" w:rsidDel="00193D5F">
          <w:rPr>
            <w:b/>
            <w:highlight w:val="yellow"/>
          </w:rPr>
          <w:delText>replaced</w:delText>
        </w:r>
        <w:r w:rsidDel="00193D5F">
          <w:rPr>
            <w:b/>
          </w:rPr>
          <w:delText>:</w:delText>
        </w:r>
      </w:del>
    </w:p>
    <w:p w14:paraId="3685DDE4" w14:textId="3EFDC7DF" w:rsidR="008A2297" w:rsidRPr="008A2297" w:rsidDel="00193D5F" w:rsidRDefault="0001328F" w:rsidP="008A2297">
      <w:pPr>
        <w:rPr>
          <w:del w:id="984" w:author="Author"/>
        </w:rPr>
      </w:pPr>
      <w:del w:id="985" w:author="Author">
        <w:r w:rsidDel="00193D5F">
          <w:delText xml:space="preserve">Microsoft will apply banners on the source site on behalf of </w:delText>
        </w:r>
        <w:r w:rsidR="00D7324E" w:rsidDel="00193D5F">
          <w:delText>Manulife</w:delText>
        </w:r>
        <w:r w:rsidDel="00193D5F">
          <w:delText>.</w:delText>
        </w:r>
      </w:del>
    </w:p>
    <w:p w14:paraId="275E7B6F" w14:textId="201B9415" w:rsidR="00F36096" w:rsidDel="00193D5F" w:rsidRDefault="00F36096" w:rsidP="00B554A4">
      <w:pPr>
        <w:rPr>
          <w:del w:id="986" w:author="Author"/>
        </w:rPr>
      </w:pPr>
      <w:del w:id="987" w:author="Author">
        <w:r w:rsidDel="00193D5F">
          <w:delText>Banner will not be applied on sites of OneDell and Intranet Farm.</w:delText>
        </w:r>
      </w:del>
    </w:p>
    <w:p w14:paraId="715DD64A" w14:textId="5D0C9FA7" w:rsidR="0001328F" w:rsidRPr="00BA7F43" w:rsidDel="00193D5F" w:rsidRDefault="0001328F" w:rsidP="00B554A4">
      <w:pPr>
        <w:rPr>
          <w:del w:id="988" w:author="Author"/>
          <w:b/>
        </w:rPr>
      </w:pPr>
      <w:del w:id="989" w:author="Author">
        <w:r w:rsidRPr="00BA7F43" w:rsidDel="00193D5F">
          <w:rPr>
            <w:b/>
          </w:rPr>
          <w:delText>Banner 1:</w:delText>
        </w:r>
      </w:del>
    </w:p>
    <w:p w14:paraId="1C8BD4C0" w14:textId="4855A215" w:rsidR="0001328F" w:rsidDel="00193D5F" w:rsidRDefault="0001328F" w:rsidP="00B554A4">
      <w:pPr>
        <w:rPr>
          <w:del w:id="990" w:author="Author"/>
        </w:rPr>
      </w:pPr>
      <w:del w:id="991" w:author="Author">
        <w:r w:rsidDel="00193D5F">
          <w:delText>The first banner will be applied on Week 2 Day 2 informing the site is being migrated.</w:delText>
        </w:r>
      </w:del>
    </w:p>
    <w:p w14:paraId="7B63A325" w14:textId="06581DD3" w:rsidR="0074528F" w:rsidDel="00193D5F" w:rsidRDefault="00994620" w:rsidP="00B554A4">
      <w:pPr>
        <w:rPr>
          <w:del w:id="992" w:author="Author"/>
          <w:u w:val="single"/>
        </w:rPr>
      </w:pPr>
      <w:del w:id="993" w:author="Author">
        <w:r w:rsidDel="00193D5F">
          <w:rPr>
            <w:noProof/>
            <w:u w:val="single"/>
          </w:rPr>
          <w:delText xml:space="preserve">The </w:delText>
        </w:r>
        <w:r w:rsidR="002719BE" w:rsidRPr="00CE493A" w:rsidDel="00193D5F">
          <w:rPr>
            <w:u w:val="single"/>
          </w:rPr>
          <w:delText>verbiage</w:delText>
        </w:r>
        <w:r w:rsidR="0074528F" w:rsidRPr="00CE493A" w:rsidDel="00193D5F">
          <w:rPr>
            <w:u w:val="single"/>
          </w:rPr>
          <w:delText xml:space="preserve"> of the banner:</w:delText>
        </w:r>
      </w:del>
    </w:p>
    <w:p w14:paraId="463EBE75" w14:textId="4A9C02DF" w:rsidR="006B378E" w:rsidDel="00193D5F" w:rsidRDefault="006B378E" w:rsidP="006B378E">
      <w:pPr>
        <w:rPr>
          <w:del w:id="994" w:author="Author"/>
          <w:color w:val="FF0000"/>
        </w:rPr>
      </w:pPr>
      <w:del w:id="995" w:author="Author">
        <w:r w:rsidDel="00193D5F">
          <w:rPr>
            <w:u w:val="single"/>
          </w:rPr>
          <w:delText>Important Note:</w:delText>
        </w:r>
        <w:r w:rsidDel="00193D5F">
          <w:delText xml:space="preserve"> This Dell hosted SharePoint site has been scheduled to migrate over to </w:delText>
        </w:r>
        <w:r w:rsidR="00D7324E" w:rsidDel="00193D5F">
          <w:delText>Manulife</w:delText>
        </w:r>
        <w:r w:rsidDel="00193D5F">
          <w:delText>. </w:delText>
        </w:r>
        <w:r w:rsidRPr="00CE493A" w:rsidDel="00193D5F">
          <w:delText xml:space="preserve"> Starting today, do not make any significant changes and set a reminder to check-in and close workflows and documents by COB every Friday. Throughout the process</w:delText>
        </w:r>
        <w:r w:rsidR="00994620" w:rsidDel="00193D5F">
          <w:rPr>
            <w:noProof/>
          </w:rPr>
          <w:delText>,</w:delText>
        </w:r>
        <w:r w:rsidRPr="00CE493A" w:rsidDel="00193D5F">
          <w:delText xml:space="preserve"> you will receive emails from </w:delText>
        </w:r>
        <w:r w:rsidRPr="006B378E" w:rsidDel="00193D5F">
          <w:delText xml:space="preserve">SharePoint Migration </w:delText>
        </w:r>
        <w:r w:rsidR="006164FE" w:rsidRPr="006B378E" w:rsidDel="00193D5F">
          <w:delText>Team</w:delText>
        </w:r>
        <w:r w:rsidR="006164FE" w:rsidRPr="00CE493A" w:rsidDel="00193D5F">
          <w:delText>, with</w:delText>
        </w:r>
        <w:r w:rsidRPr="00CE493A" w:rsidDel="00193D5F">
          <w:delText xml:space="preserve"> specific dates and instructions. For help</w:delText>
        </w:r>
        <w:r w:rsidR="009E0C67" w:rsidDel="00193D5F">
          <w:rPr>
            <w:noProof/>
          </w:rPr>
          <w:delText>,</w:delText>
        </w:r>
        <w:r w:rsidRPr="00CE493A" w:rsidDel="00193D5F">
          <w:delText xml:space="preserve"> please contact</w:delText>
        </w:r>
        <w:r w:rsidDel="00193D5F">
          <w:rPr>
            <w:color w:val="FF0000"/>
          </w:rPr>
          <w:delText xml:space="preserve"> </w:delText>
        </w:r>
        <w:r w:rsidR="00402B98" w:rsidDel="00193D5F">
          <w:fldChar w:fldCharType="begin"/>
        </w:r>
        <w:r w:rsidR="00402B98" w:rsidDel="00193D5F">
          <w:delInstrText xml:space="preserve"> HYPERLINK "mailto:NTTDataSharePointMigrationTeam@nttdata.com" </w:delInstrText>
        </w:r>
        <w:r w:rsidR="00402B98" w:rsidDel="00193D5F">
          <w:fldChar w:fldCharType="separate"/>
        </w:r>
        <w:r w:rsidDel="00193D5F">
          <w:rPr>
            <w:rStyle w:val="Hyperlink"/>
          </w:rPr>
          <w:delText>SharePoint Migration Team</w:delText>
        </w:r>
        <w:r w:rsidR="00402B98" w:rsidDel="00193D5F">
          <w:rPr>
            <w:rStyle w:val="Hyperlink"/>
          </w:rPr>
          <w:fldChar w:fldCharType="end"/>
        </w:r>
        <w:r w:rsidDel="00193D5F">
          <w:rPr>
            <w:color w:val="1F3864"/>
            <w:u w:val="single"/>
          </w:rPr>
          <w:delText>.</w:delText>
        </w:r>
      </w:del>
    </w:p>
    <w:p w14:paraId="0847AB47" w14:textId="45A072EC" w:rsidR="0001328F" w:rsidDel="00193D5F" w:rsidRDefault="007D300D" w:rsidP="0001328F">
      <w:pPr>
        <w:spacing w:after="200" w:line="276" w:lineRule="auto"/>
        <w:contextualSpacing/>
        <w:rPr>
          <w:del w:id="996" w:author="Author"/>
          <w:rFonts w:eastAsia="Times New Roman"/>
        </w:rPr>
      </w:pPr>
      <w:del w:id="997" w:author="Author">
        <w:r w:rsidDel="00193D5F">
          <w:rPr>
            <w:noProof/>
          </w:rPr>
          <w:drawing>
            <wp:inline distT="0" distB="0" distL="0" distR="0" wp14:anchorId="429079D2" wp14:editId="3B126E16">
              <wp:extent cx="5943406" cy="2032635"/>
              <wp:effectExtent l="0" t="0" r="635" b="5715"/>
              <wp:docPr id="7" name="Picture 7" descr="cid:image001.jpg@01D356DA.194CA8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1.jpg@01D356DA.194CA8F0"/>
                      <pic:cNvPicPr>
                        <a:picLocks noChangeAspect="1" noChangeArrowheads="1"/>
                      </pic:cNvPicPr>
                    </pic:nvPicPr>
                    <pic:blipFill rotWithShape="1">
                      <a:blip r:link="rId56">
                        <a:extLst>
                          <a:ext uri="{28A0092B-C50C-407E-A947-70E740481C1C}">
                            <a14:useLocalDpi xmlns:a14="http://schemas.microsoft.com/office/drawing/2010/main" val="0"/>
                          </a:ext>
                        </a:extLst>
                      </a:blip>
                      <a:srcRect t="12755"/>
                      <a:stretch>
                        <a:fillRect/>
                      </a:stretch>
                    </pic:blipFill>
                    <pic:spPr bwMode="auto">
                      <a:xfrm>
                        <a:off x="0" y="0"/>
                        <a:ext cx="5943600" cy="2032701"/>
                      </a:xfrm>
                      <a:prstGeom prst="rect">
                        <a:avLst/>
                      </a:prstGeom>
                      <a:noFill/>
                      <a:ln>
                        <a:noFill/>
                      </a:ln>
                      <a:extLst>
                        <a:ext uri="{53640926-AAD7-44D8-BBD7-CCE9431645EC}">
                          <a14:shadowObscured xmlns:a14="http://schemas.microsoft.com/office/drawing/2010/main"/>
                        </a:ext>
                      </a:extLst>
                    </pic:spPr>
                  </pic:pic>
                </a:graphicData>
              </a:graphic>
            </wp:inline>
          </w:drawing>
        </w:r>
        <w:r w:rsidR="0001328F" w:rsidDel="00193D5F">
          <w:rPr>
            <w:rFonts w:eastAsia="Times New Roman"/>
          </w:rPr>
          <w:br/>
        </w:r>
      </w:del>
    </w:p>
    <w:p w14:paraId="4FEE069B" w14:textId="3765A625" w:rsidR="00720943" w:rsidDel="00193D5F" w:rsidRDefault="00720943">
      <w:pPr>
        <w:rPr>
          <w:del w:id="998" w:author="Author"/>
          <w:b/>
        </w:rPr>
      </w:pPr>
      <w:del w:id="999" w:author="Author">
        <w:r w:rsidDel="00193D5F">
          <w:rPr>
            <w:b/>
          </w:rPr>
          <w:br w:type="page"/>
        </w:r>
      </w:del>
    </w:p>
    <w:p w14:paraId="06E986F2" w14:textId="51A3AE2F" w:rsidR="0001328F" w:rsidRPr="00BA7F43" w:rsidDel="00193D5F" w:rsidRDefault="0001328F" w:rsidP="0001328F">
      <w:pPr>
        <w:rPr>
          <w:del w:id="1000" w:author="Author"/>
          <w:b/>
        </w:rPr>
      </w:pPr>
      <w:del w:id="1001" w:author="Author">
        <w:r w:rsidRPr="00BA7F43" w:rsidDel="00193D5F">
          <w:rPr>
            <w:b/>
          </w:rPr>
          <w:delText>Banner #2</w:delText>
        </w:r>
      </w:del>
    </w:p>
    <w:p w14:paraId="5461DA41" w14:textId="0F5E2BA0" w:rsidR="0001328F" w:rsidDel="00193D5F" w:rsidRDefault="0001328F" w:rsidP="0001328F">
      <w:pPr>
        <w:rPr>
          <w:del w:id="1002" w:author="Author"/>
        </w:rPr>
      </w:pPr>
      <w:del w:id="1003" w:author="Author">
        <w:r w:rsidDel="00193D5F">
          <w:delText>The second banner will be applied on Week 5 Day 1 informing the site is ready to go live.</w:delText>
        </w:r>
      </w:del>
    </w:p>
    <w:p w14:paraId="3C25E06F" w14:textId="795EFFC5" w:rsidR="00AA5931" w:rsidDel="00193D5F" w:rsidRDefault="00491FC2" w:rsidP="0001328F">
      <w:pPr>
        <w:rPr>
          <w:del w:id="1004" w:author="Author"/>
          <w:u w:val="single"/>
        </w:rPr>
      </w:pPr>
      <w:del w:id="1005" w:author="Author">
        <w:r w:rsidDel="00193D5F">
          <w:rPr>
            <w:noProof/>
            <w:u w:val="single"/>
          </w:rPr>
          <w:delText xml:space="preserve">The </w:delText>
        </w:r>
        <w:r w:rsidR="002719BE" w:rsidRPr="00CE493A" w:rsidDel="00193D5F">
          <w:rPr>
            <w:u w:val="single"/>
          </w:rPr>
          <w:delText>verbiage</w:delText>
        </w:r>
        <w:r w:rsidR="00AA5931" w:rsidRPr="00CE493A" w:rsidDel="00193D5F">
          <w:rPr>
            <w:u w:val="single"/>
          </w:rPr>
          <w:delText xml:space="preserve"> of the banner</w:delText>
        </w:r>
        <w:r w:rsidR="00AA5931" w:rsidDel="00193D5F">
          <w:rPr>
            <w:u w:val="single"/>
          </w:rPr>
          <w:delText>:</w:delText>
        </w:r>
      </w:del>
    </w:p>
    <w:p w14:paraId="0914F1A5" w14:textId="568E75C9" w:rsidR="00AA5931" w:rsidDel="00193D5F" w:rsidRDefault="00AA5931" w:rsidP="00AA5931">
      <w:pPr>
        <w:rPr>
          <w:del w:id="1006" w:author="Author"/>
          <w:color w:val="1F3864"/>
        </w:rPr>
      </w:pPr>
      <w:del w:id="1007" w:author="Author">
        <w:r w:rsidDel="00193D5F">
          <w:rPr>
            <w:color w:val="1F3864"/>
            <w:u w:val="single"/>
          </w:rPr>
          <w:delText>Great News</w:delText>
        </w:r>
        <w:r w:rsidDel="00193D5F">
          <w:rPr>
            <w:color w:val="1F3864"/>
          </w:rPr>
          <w:delText xml:space="preserve">!  This Dell hosted SharePoint site has been migrated over to NTTDATA and is now placed on a read-only lock. For your new </w:delText>
        </w:r>
        <w:r w:rsidR="00D7324E" w:rsidDel="00193D5F">
          <w:rPr>
            <w:color w:val="1F3864"/>
          </w:rPr>
          <w:delText>Manulife</w:delText>
        </w:r>
        <w:r w:rsidDel="00193D5F">
          <w:rPr>
            <w:color w:val="1F3864"/>
          </w:rPr>
          <w:delText xml:space="preserve"> site URL</w:delText>
        </w:r>
        <w:r w:rsidR="0027387C" w:rsidDel="00193D5F">
          <w:rPr>
            <w:noProof/>
            <w:color w:val="1F3864"/>
          </w:rPr>
          <w:delText>,</w:delText>
        </w:r>
        <w:r w:rsidDel="00193D5F">
          <w:rPr>
            <w:color w:val="1F3864"/>
          </w:rPr>
          <w:delText xml:space="preserve"> please </w:delText>
        </w:r>
        <w:r w:rsidR="00402B98" w:rsidDel="00193D5F">
          <w:fldChar w:fldCharType="begin"/>
        </w:r>
        <w:r w:rsidR="00402B98" w:rsidDel="00193D5F">
          <w:delInstrText xml:space="preserve"> HYPERLINK "http://www.newnttsite.com" </w:delInstrText>
        </w:r>
        <w:r w:rsidR="00402B98" w:rsidDel="00193D5F">
          <w:fldChar w:fldCharType="separate"/>
        </w:r>
        <w:r w:rsidDel="00193D5F">
          <w:rPr>
            <w:rStyle w:val="Hyperlink"/>
          </w:rPr>
          <w:delText>click here</w:delText>
        </w:r>
        <w:r w:rsidR="00402B98" w:rsidDel="00193D5F">
          <w:rPr>
            <w:rStyle w:val="Hyperlink"/>
          </w:rPr>
          <w:fldChar w:fldCharType="end"/>
        </w:r>
        <w:r w:rsidDel="00193D5F">
          <w:rPr>
            <w:color w:val="1F3864"/>
          </w:rPr>
          <w:delText xml:space="preserve">.  Contact the </w:delText>
        </w:r>
        <w:r w:rsidR="00402B98" w:rsidDel="00193D5F">
          <w:fldChar w:fldCharType="begin"/>
        </w:r>
        <w:r w:rsidR="00402B98" w:rsidDel="00193D5F">
          <w:delInstrText xml:space="preserve"> HYPERLINK "mailto:NTTDataSharePointMigrationTeam@nttdata.com" </w:delInstrText>
        </w:r>
        <w:r w:rsidR="00402B98" w:rsidDel="00193D5F">
          <w:fldChar w:fldCharType="separate"/>
        </w:r>
        <w:r w:rsidDel="00193D5F">
          <w:rPr>
            <w:rStyle w:val="Hyperlink"/>
          </w:rPr>
          <w:delText>SharePoint Migration Team</w:delText>
        </w:r>
        <w:r w:rsidR="00402B98" w:rsidDel="00193D5F">
          <w:rPr>
            <w:rStyle w:val="Hyperlink"/>
          </w:rPr>
          <w:fldChar w:fldCharType="end"/>
        </w:r>
        <w:r w:rsidDel="00193D5F">
          <w:rPr>
            <w:color w:val="1F3864"/>
          </w:rPr>
          <w:delText xml:space="preserve"> for additional help.</w:delText>
        </w:r>
      </w:del>
    </w:p>
    <w:p w14:paraId="0268FE06" w14:textId="749EE0D2" w:rsidR="00A20E9D" w:rsidRPr="00A20E9D" w:rsidRDefault="00720943" w:rsidP="00A20E9D">
      <w:del w:id="1008" w:author="Author">
        <w:r w:rsidDel="00193D5F">
          <w:rPr>
            <w:noProof/>
          </w:rPr>
          <w:drawing>
            <wp:inline distT="0" distB="0" distL="0" distR="0" wp14:anchorId="28C7E099" wp14:editId="0E23C790">
              <wp:extent cx="5942623" cy="1902460"/>
              <wp:effectExtent l="0" t="0" r="1270" b="2540"/>
              <wp:docPr id="9" name="Picture 9" descr="cid:image002.jpg@01D356DA.194CA8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2.jpg@01D356DA.194CA8F0"/>
                      <pic:cNvPicPr>
                        <a:picLocks noChangeAspect="1" noChangeArrowheads="1"/>
                      </pic:cNvPicPr>
                    </pic:nvPicPr>
                    <pic:blipFill rotWithShape="1">
                      <a:blip r:link="rId57">
                        <a:extLst>
                          <a:ext uri="{28A0092B-C50C-407E-A947-70E740481C1C}">
                            <a14:useLocalDpi xmlns:a14="http://schemas.microsoft.com/office/drawing/2010/main" val="0"/>
                          </a:ext>
                        </a:extLst>
                      </a:blip>
                      <a:srcRect t="13809"/>
                      <a:stretch>
                        <a:fillRect/>
                      </a:stretch>
                    </pic:blipFill>
                    <pic:spPr bwMode="auto">
                      <a:xfrm>
                        <a:off x="0" y="0"/>
                        <a:ext cx="5943600" cy="1902773"/>
                      </a:xfrm>
                      <a:prstGeom prst="rect">
                        <a:avLst/>
                      </a:prstGeom>
                      <a:noFill/>
                      <a:ln>
                        <a:noFill/>
                      </a:ln>
                      <a:extLst>
                        <a:ext uri="{53640926-AAD7-44D8-BBD7-CCE9431645EC}">
                          <a14:shadowObscured xmlns:a14="http://schemas.microsoft.com/office/drawing/2010/main"/>
                        </a:ext>
                      </a:extLst>
                    </pic:spPr>
                  </pic:pic>
                </a:graphicData>
              </a:graphic>
            </wp:inline>
          </w:drawing>
        </w:r>
      </w:del>
    </w:p>
    <w:p w14:paraId="44ABD062" w14:textId="71843E9D" w:rsidR="009969D4" w:rsidRDefault="006929A6" w:rsidP="0055717E">
      <w:pPr>
        <w:pStyle w:val="Heading1Numbered"/>
      </w:pPr>
      <w:bookmarkStart w:id="1009" w:name="_Toc503954877"/>
      <w:bookmarkStart w:id="1010" w:name="_Toc503954935"/>
      <w:bookmarkStart w:id="1011" w:name="_Toc503957296"/>
      <w:r>
        <w:t>Sample Migration</w:t>
      </w:r>
      <w:bookmarkEnd w:id="1009"/>
      <w:bookmarkEnd w:id="1010"/>
      <w:bookmarkEnd w:id="1011"/>
      <w:r>
        <w:t xml:space="preserve"> </w:t>
      </w:r>
    </w:p>
    <w:p w14:paraId="40B2D5BD" w14:textId="72D175EE" w:rsidR="004149CF" w:rsidRDefault="001E685C" w:rsidP="003977BC">
      <w:r w:rsidRPr="00BA19DA">
        <w:t xml:space="preserve">Sample Migration was carried out for </w:t>
      </w:r>
      <w:r w:rsidR="003977BC">
        <w:t>12</w:t>
      </w:r>
      <w:r w:rsidRPr="00BA19DA">
        <w:t xml:space="preserve"> site </w:t>
      </w:r>
      <w:r w:rsidR="0052770A" w:rsidRPr="00BA19DA">
        <w:t>collections</w:t>
      </w:r>
      <w:r w:rsidRPr="00BA19DA">
        <w:t xml:space="preserve"> comprising of 100Gb content. Post completion of </w:t>
      </w:r>
      <w:r w:rsidR="00937D31">
        <w:t xml:space="preserve">the migration, a </w:t>
      </w:r>
      <w:r w:rsidR="00B56F9B" w:rsidRPr="00BA19DA">
        <w:t>Sample Wave Migration Report</w:t>
      </w:r>
      <w:r w:rsidR="003977BC">
        <w:t>s</w:t>
      </w:r>
      <w:r w:rsidRPr="00BA19DA">
        <w:t xml:space="preserve"> was shared. </w:t>
      </w:r>
      <w:r w:rsidR="003977BC">
        <w:t>S</w:t>
      </w:r>
      <w:r w:rsidR="00304FFF" w:rsidRPr="00BA19DA">
        <w:t>imilar</w:t>
      </w:r>
      <w:r w:rsidRPr="00BA19DA">
        <w:t xml:space="preserve"> report</w:t>
      </w:r>
      <w:r w:rsidR="003977BC">
        <w:t>s</w:t>
      </w:r>
      <w:r w:rsidRPr="00BA19DA">
        <w:t xml:space="preserve"> will be shared with </w:t>
      </w:r>
      <w:r w:rsidR="00D7324E">
        <w:t>Manulife</w:t>
      </w:r>
      <w:r w:rsidR="007C0947" w:rsidRPr="00BA19DA">
        <w:t xml:space="preserve"> </w:t>
      </w:r>
      <w:r w:rsidRPr="00BA19DA">
        <w:t>for every wave before UAT</w:t>
      </w:r>
      <w:r w:rsidR="00937D31">
        <w:t xml:space="preserve">. Please </w:t>
      </w:r>
      <w:r w:rsidR="006F2C5D">
        <w:t>find the report in the Appendix section.</w:t>
      </w:r>
      <w:r w:rsidR="00984365" w:rsidRPr="00BA19DA">
        <w:t xml:space="preserve"> </w:t>
      </w:r>
    </w:p>
    <w:p w14:paraId="68A61AF4" w14:textId="4239B420" w:rsidR="00EF1D02" w:rsidRDefault="00EF1D02" w:rsidP="003977BC">
      <w:r>
        <w:t>Following sheet contains lists of site collections migrated as part of sample migration.</w:t>
      </w:r>
    </w:p>
    <w:p w14:paraId="3AC01A06" w14:textId="6CBAE9C7" w:rsidR="00EF1D02" w:rsidRPr="00BA19DA" w:rsidRDefault="00EF1D02" w:rsidP="00EF1D02">
      <w:pPr>
        <w:jc w:val="center"/>
      </w:pPr>
      <w:r>
        <w:object w:dxaOrig="1520" w:dyaOrig="985" w14:anchorId="36E0E4EB">
          <v:shape id="_x0000_i1028" type="#_x0000_t75" style="width:76.2pt;height:49.2pt" o:ole="">
            <v:imagedata r:id="rId58" o:title=""/>
          </v:shape>
          <o:OLEObject Type="Embed" ProgID="Excel.Sheet.12" ShapeID="_x0000_i1028" DrawAspect="Icon" ObjectID="_1577779869" r:id="rId59"/>
        </w:object>
      </w:r>
    </w:p>
    <w:p w14:paraId="6E557175" w14:textId="1906437F" w:rsidR="001E685C" w:rsidRDefault="001E685C" w:rsidP="001E685C">
      <w:pPr>
        <w:pStyle w:val="Heading2Numbered"/>
      </w:pPr>
      <w:bookmarkStart w:id="1012" w:name="_Toc503954878"/>
      <w:bookmarkStart w:id="1013" w:name="_Toc503954936"/>
      <w:bookmarkStart w:id="1014" w:name="_Toc503957297"/>
      <w:r>
        <w:t>Findings</w:t>
      </w:r>
      <w:bookmarkEnd w:id="1012"/>
      <w:bookmarkEnd w:id="1013"/>
      <w:bookmarkEnd w:id="1014"/>
    </w:p>
    <w:p w14:paraId="703CB643" w14:textId="1513E156" w:rsidR="00C74D40" w:rsidRDefault="00636127" w:rsidP="00BA19DA">
      <w:r>
        <w:t>Following reports have been shared with Manulife for</w:t>
      </w:r>
      <w:r w:rsidR="00C74D40">
        <w:t xml:space="preserve"> review as sample migration findings.</w:t>
      </w:r>
    </w:p>
    <w:p w14:paraId="3BD68395" w14:textId="77777777" w:rsidR="00C74D40" w:rsidRPr="00A92257" w:rsidRDefault="00C74D40" w:rsidP="002B4054">
      <w:pPr>
        <w:pStyle w:val="ListParagraph"/>
        <w:numPr>
          <w:ilvl w:val="0"/>
          <w:numId w:val="41"/>
        </w:numPr>
        <w:rPr>
          <w:b/>
        </w:rPr>
      </w:pPr>
      <w:r w:rsidRPr="00A92257">
        <w:rPr>
          <w:b/>
        </w:rPr>
        <w:t>Content Migration Report</w:t>
      </w:r>
    </w:p>
    <w:p w14:paraId="2F82BE9A" w14:textId="77777777" w:rsidR="00C74D40" w:rsidRPr="00A92257" w:rsidRDefault="00C74D40" w:rsidP="002B4054">
      <w:pPr>
        <w:pStyle w:val="ListParagraph"/>
        <w:numPr>
          <w:ilvl w:val="0"/>
          <w:numId w:val="41"/>
        </w:numPr>
        <w:rPr>
          <w:b/>
        </w:rPr>
      </w:pPr>
      <w:r w:rsidRPr="00A92257">
        <w:rPr>
          <w:b/>
        </w:rPr>
        <w:t>Navigation Mismatch Report</w:t>
      </w:r>
    </w:p>
    <w:p w14:paraId="45D6DAC2" w14:textId="77777777" w:rsidR="00C74D40" w:rsidRPr="00A92257" w:rsidRDefault="00C74D40" w:rsidP="002B4054">
      <w:pPr>
        <w:pStyle w:val="ListParagraph"/>
        <w:numPr>
          <w:ilvl w:val="0"/>
          <w:numId w:val="41"/>
        </w:numPr>
        <w:rPr>
          <w:b/>
        </w:rPr>
      </w:pPr>
      <w:r w:rsidRPr="00A92257">
        <w:rPr>
          <w:b/>
        </w:rPr>
        <w:t>Site Mismatch Report</w:t>
      </w:r>
    </w:p>
    <w:p w14:paraId="5E9322E2" w14:textId="77777777" w:rsidR="00C74D40" w:rsidRPr="00A92257" w:rsidRDefault="00C74D40" w:rsidP="002B4054">
      <w:pPr>
        <w:pStyle w:val="ListParagraph"/>
        <w:numPr>
          <w:ilvl w:val="0"/>
          <w:numId w:val="41"/>
        </w:numPr>
        <w:rPr>
          <w:b/>
        </w:rPr>
      </w:pPr>
      <w:r w:rsidRPr="00A92257">
        <w:rPr>
          <w:b/>
        </w:rPr>
        <w:t>InfoPath Report</w:t>
      </w:r>
    </w:p>
    <w:p w14:paraId="4DAE3335" w14:textId="77777777" w:rsidR="00C74D40" w:rsidRPr="00A92257" w:rsidRDefault="00C74D40" w:rsidP="002B4054">
      <w:pPr>
        <w:pStyle w:val="ListParagraph"/>
        <w:numPr>
          <w:ilvl w:val="0"/>
          <w:numId w:val="41"/>
        </w:numPr>
        <w:rPr>
          <w:b/>
        </w:rPr>
      </w:pPr>
      <w:r w:rsidRPr="00A92257">
        <w:rPr>
          <w:b/>
        </w:rPr>
        <w:t>Source Never Checked-In Files</w:t>
      </w:r>
    </w:p>
    <w:p w14:paraId="2EEF62CE" w14:textId="77777777" w:rsidR="00C74D40" w:rsidRPr="00A92257" w:rsidRDefault="00C74D40" w:rsidP="002B4054">
      <w:pPr>
        <w:pStyle w:val="ListParagraph"/>
        <w:numPr>
          <w:ilvl w:val="0"/>
          <w:numId w:val="41"/>
        </w:numPr>
        <w:rPr>
          <w:b/>
        </w:rPr>
      </w:pPr>
      <w:r w:rsidRPr="00A92257">
        <w:rPr>
          <w:b/>
        </w:rPr>
        <w:t>Workflows</w:t>
      </w:r>
    </w:p>
    <w:p w14:paraId="30AE378D" w14:textId="77777777" w:rsidR="00C74D40" w:rsidRPr="00A92257" w:rsidRDefault="00C74D40" w:rsidP="002B4054">
      <w:pPr>
        <w:pStyle w:val="ListParagraph"/>
        <w:numPr>
          <w:ilvl w:val="0"/>
          <w:numId w:val="41"/>
        </w:numPr>
        <w:rPr>
          <w:b/>
        </w:rPr>
      </w:pPr>
      <w:r w:rsidRPr="00A92257">
        <w:rPr>
          <w:b/>
        </w:rPr>
        <w:t>Permission Report</w:t>
      </w:r>
    </w:p>
    <w:p w14:paraId="2695F756" w14:textId="77777777" w:rsidR="00C74D40" w:rsidRPr="00A92257" w:rsidRDefault="00C74D40" w:rsidP="002B4054">
      <w:pPr>
        <w:pStyle w:val="ListParagraph"/>
        <w:numPr>
          <w:ilvl w:val="0"/>
          <w:numId w:val="41"/>
        </w:numPr>
        <w:rPr>
          <w:b/>
        </w:rPr>
      </w:pPr>
      <w:r w:rsidRPr="00A92257">
        <w:rPr>
          <w:b/>
        </w:rPr>
        <w:t>Web Part Mismatch Report</w:t>
      </w:r>
    </w:p>
    <w:p w14:paraId="623E7349" w14:textId="77777777" w:rsidR="00C74D40" w:rsidRPr="00A92257" w:rsidRDefault="00C74D40" w:rsidP="002B4054">
      <w:pPr>
        <w:pStyle w:val="ListParagraph"/>
        <w:numPr>
          <w:ilvl w:val="0"/>
          <w:numId w:val="41"/>
        </w:numPr>
        <w:rPr>
          <w:b/>
        </w:rPr>
      </w:pPr>
      <w:r w:rsidRPr="00A92257">
        <w:rPr>
          <w:b/>
        </w:rPr>
        <w:t>Content Types Reports</w:t>
      </w:r>
    </w:p>
    <w:p w14:paraId="20581743" w14:textId="139257BD" w:rsidR="00827E57" w:rsidRDefault="00636127" w:rsidP="00BA19DA">
      <w:r>
        <w:t xml:space="preserve"> </w:t>
      </w:r>
    </w:p>
    <w:p w14:paraId="72B37CC9" w14:textId="77777777" w:rsidR="00827E57" w:rsidRPr="00A92257" w:rsidRDefault="00827E57" w:rsidP="00BA19DA">
      <w:pPr>
        <w:rPr>
          <w:b/>
        </w:rPr>
      </w:pPr>
      <w:r w:rsidRPr="00A92257">
        <w:rPr>
          <w:b/>
        </w:rPr>
        <w:t>Custom/Deprecated Site Templates:</w:t>
      </w:r>
    </w:p>
    <w:p w14:paraId="6AC71651" w14:textId="77777777" w:rsidR="00827E57" w:rsidRPr="00BA19DA" w:rsidRDefault="00827E57" w:rsidP="002B4054">
      <w:pPr>
        <w:numPr>
          <w:ilvl w:val="0"/>
          <w:numId w:val="26"/>
        </w:numPr>
      </w:pPr>
      <w:r w:rsidRPr="00BA19DA">
        <w:t>Custom/Deprecated site template not available</w:t>
      </w:r>
    </w:p>
    <w:p w14:paraId="72AFFF75" w14:textId="77777777" w:rsidR="00827E57" w:rsidRPr="00BA19DA" w:rsidRDefault="00827E57" w:rsidP="002B4054">
      <w:pPr>
        <w:numPr>
          <w:ilvl w:val="0"/>
          <w:numId w:val="26"/>
        </w:numPr>
      </w:pPr>
      <w:r w:rsidRPr="00BA19DA">
        <w:t>Mapped to Team Site</w:t>
      </w:r>
    </w:p>
    <w:p w14:paraId="5111D4AE" w14:textId="77777777" w:rsidR="00827E57" w:rsidRPr="00A92257" w:rsidRDefault="00827E57" w:rsidP="00BA19DA">
      <w:pPr>
        <w:rPr>
          <w:b/>
        </w:rPr>
      </w:pPr>
      <w:r w:rsidRPr="00A92257">
        <w:rPr>
          <w:b/>
        </w:rPr>
        <w:t>Structure Modification</w:t>
      </w:r>
    </w:p>
    <w:p w14:paraId="341906A1" w14:textId="0DA7E525" w:rsidR="00827E57" w:rsidRDefault="00923DFB" w:rsidP="002B4054">
      <w:pPr>
        <w:numPr>
          <w:ilvl w:val="0"/>
          <w:numId w:val="26"/>
        </w:numPr>
      </w:pPr>
      <w:r>
        <w:rPr>
          <w:noProof/>
        </w:rPr>
        <w:t xml:space="preserve">It was found that some sub-sites have been deleted from sites after content DB backup. </w:t>
      </w:r>
    </w:p>
    <w:p w14:paraId="7D0E84BE" w14:textId="4ADA8B5A" w:rsidR="00923DFB" w:rsidRPr="00BA19DA" w:rsidRDefault="00B710F6" w:rsidP="002B4054">
      <w:pPr>
        <w:numPr>
          <w:ilvl w:val="0"/>
          <w:numId w:val="26"/>
        </w:numPr>
      </w:pPr>
      <w:r>
        <w:rPr>
          <w:noProof/>
        </w:rPr>
        <w:t xml:space="preserve">Such changes may cause issues in reporting and overall migration and remediation. Please refer the To-do list in </w:t>
      </w:r>
      <w:r w:rsidRPr="00B710F6">
        <w:rPr>
          <w:b/>
          <w:noProof/>
        </w:rPr>
        <w:t>SP Migration Settings and Limits</w:t>
      </w:r>
      <w:r>
        <w:rPr>
          <w:noProof/>
        </w:rPr>
        <w:t xml:space="preserve"> document.</w:t>
      </w:r>
    </w:p>
    <w:p w14:paraId="2046FFFC" w14:textId="5D74FC90" w:rsidR="00F05717" w:rsidRPr="00F05717" w:rsidRDefault="00F05717" w:rsidP="00F05717">
      <w:r w:rsidRPr="00A92257">
        <w:rPr>
          <w:b/>
        </w:rPr>
        <w:t>Custom Content Types:</w:t>
      </w:r>
    </w:p>
    <w:p w14:paraId="51514115" w14:textId="5D253270" w:rsidR="002F78A3" w:rsidRPr="00A92257" w:rsidRDefault="00BA19DA" w:rsidP="002B4054">
      <w:pPr>
        <w:numPr>
          <w:ilvl w:val="0"/>
          <w:numId w:val="26"/>
        </w:numPr>
        <w:rPr>
          <w:b/>
        </w:rPr>
      </w:pPr>
      <w:r w:rsidRPr="00F05717">
        <w:t xml:space="preserve">Custom Content Types exists which are not getting migrated using Metalogix. </w:t>
      </w:r>
      <w:r w:rsidR="002F78A3">
        <w:t>Report for such content types has been shared with customer.</w:t>
      </w:r>
    </w:p>
    <w:p w14:paraId="79836ED0" w14:textId="77777777" w:rsidR="003D54A0" w:rsidRPr="00A92257" w:rsidRDefault="003D54A0" w:rsidP="003D54A0">
      <w:pPr>
        <w:rPr>
          <w:b/>
        </w:rPr>
      </w:pPr>
      <w:r w:rsidRPr="00A92257">
        <w:rPr>
          <w:b/>
        </w:rPr>
        <w:t>Workflows:</w:t>
      </w:r>
    </w:p>
    <w:p w14:paraId="423F2609" w14:textId="77777777" w:rsidR="00BA19DA" w:rsidRPr="003D54A0" w:rsidRDefault="00BA19DA" w:rsidP="002B4054">
      <w:pPr>
        <w:numPr>
          <w:ilvl w:val="0"/>
          <w:numId w:val="27"/>
        </w:numPr>
      </w:pPr>
      <w:r w:rsidRPr="003D54A0">
        <w:t xml:space="preserve">While migrating Metalogix has failed to migrate some workflows Designer Workflow. </w:t>
      </w:r>
    </w:p>
    <w:p w14:paraId="3D561B0F" w14:textId="7031B72A" w:rsidR="00F05717" w:rsidRDefault="003D54A0" w:rsidP="002B4054">
      <w:pPr>
        <w:numPr>
          <w:ilvl w:val="0"/>
          <w:numId w:val="27"/>
        </w:numPr>
      </w:pPr>
      <w:r>
        <w:t xml:space="preserve">Any Workflow failure will have to remediated manually by </w:t>
      </w:r>
      <w:r w:rsidR="00D7324E">
        <w:t>Manulife</w:t>
      </w:r>
      <w:r>
        <w:t>.</w:t>
      </w:r>
    </w:p>
    <w:p w14:paraId="73B07489" w14:textId="77777777" w:rsidR="00B44765" w:rsidRDefault="00B44765" w:rsidP="007D1CCC"/>
    <w:p w14:paraId="49839928" w14:textId="78118AFF" w:rsidR="007D1CCC" w:rsidRDefault="007D1CCC" w:rsidP="007D1CCC"/>
    <w:p w14:paraId="34CABE66" w14:textId="77777777" w:rsidR="007D1CCC" w:rsidRDefault="007D1CCC" w:rsidP="007D1CCC"/>
    <w:p w14:paraId="0B1DDFC6" w14:textId="404F1B5B" w:rsidR="001E685C" w:rsidRDefault="00245C73" w:rsidP="00245C73">
      <w:r>
        <w:t>​</w:t>
      </w:r>
    </w:p>
    <w:p w14:paraId="141E584B" w14:textId="77777777" w:rsidR="001E685C" w:rsidRDefault="001E685C" w:rsidP="001E685C"/>
    <w:p w14:paraId="1FA3D165" w14:textId="77777777" w:rsidR="001E685C" w:rsidRDefault="001E685C" w:rsidP="001E685C"/>
    <w:p w14:paraId="6AA4C377" w14:textId="77777777" w:rsidR="001E685C" w:rsidRDefault="001E685C" w:rsidP="001E685C"/>
    <w:p w14:paraId="4DEB99C6" w14:textId="77777777" w:rsidR="001E685C" w:rsidRDefault="001E685C" w:rsidP="001E685C"/>
    <w:p w14:paraId="212AA670" w14:textId="62773032" w:rsidR="001E685C" w:rsidRDefault="001E685C" w:rsidP="001E685C">
      <w:r>
        <w:t>​</w:t>
      </w:r>
    </w:p>
    <w:p w14:paraId="44A65220" w14:textId="77777777" w:rsidR="001E685C" w:rsidRPr="001E685C" w:rsidRDefault="001E685C" w:rsidP="001E685C"/>
    <w:p w14:paraId="3E82CFEA" w14:textId="0F3EBA1F" w:rsidR="006929A6" w:rsidRPr="00CE493A" w:rsidRDefault="006929A6" w:rsidP="0055717E">
      <w:pPr>
        <w:pStyle w:val="Heading1Numbered"/>
      </w:pPr>
      <w:bookmarkStart w:id="1015" w:name="_Toc503954879"/>
      <w:bookmarkStart w:id="1016" w:name="_Toc503954937"/>
      <w:bookmarkStart w:id="1017" w:name="_Toc503957298"/>
      <w:r w:rsidRPr="00CE493A">
        <w:t>Migration Limitations</w:t>
      </w:r>
      <w:bookmarkEnd w:id="1015"/>
      <w:bookmarkEnd w:id="1016"/>
      <w:bookmarkEnd w:id="1017"/>
    </w:p>
    <w:p w14:paraId="5CEF2F0A" w14:textId="2BA0A5FD" w:rsidR="00B6738D" w:rsidRPr="00AD1EAA" w:rsidRDefault="00B6738D" w:rsidP="00DC6040">
      <w:r>
        <w:t xml:space="preserve">The target environment is </w:t>
      </w:r>
      <w:r w:rsidR="001A5DD6">
        <w:t>SharePoint Online</w:t>
      </w:r>
      <w:r w:rsidR="006E4BC6">
        <w:t xml:space="preserve">, all features or functionalities which are not supported </w:t>
      </w:r>
      <w:r w:rsidR="003923E2">
        <w:t>or configured on target</w:t>
      </w:r>
      <w:r w:rsidR="006E4BC6">
        <w:t xml:space="preserve"> will not be migrated. As there are unsupported scenarios</w:t>
      </w:r>
      <w:r w:rsidR="00595EFD">
        <w:rPr>
          <w:noProof/>
        </w:rPr>
        <w:t>,</w:t>
      </w:r>
      <w:r w:rsidR="006E4BC6">
        <w:t xml:space="preserve"> there may be some loss of data when the content is migrated. </w:t>
      </w:r>
      <w:r w:rsidR="00595C8C">
        <w:t xml:space="preserve">Please refer the </w:t>
      </w:r>
      <w:r w:rsidR="00595C8C" w:rsidRPr="00595C8C">
        <w:t>SP Migration Settings and Limits</w:t>
      </w:r>
      <w:r w:rsidR="00595C8C">
        <w:t xml:space="preserve"> document for all the limitations.</w:t>
      </w:r>
      <w:r w:rsidR="00AD1EAA">
        <w:t xml:space="preserve"> Refer section </w:t>
      </w:r>
      <w:r w:rsidR="00AD1EAA" w:rsidRPr="00A92257">
        <w:rPr>
          <w:rPrChange w:id="1018" w:author="Author">
            <w:rPr>
              <w:b/>
            </w:rPr>
          </w:rPrChange>
        </w:rPr>
        <w:fldChar w:fldCharType="begin"/>
      </w:r>
      <w:r w:rsidR="00AD1EAA" w:rsidRPr="00AD1EAA">
        <w:rPr>
          <w:b/>
        </w:rPr>
        <w:instrText xml:space="preserve"> REF _Ref503880863 \r \h </w:instrText>
      </w:r>
      <w:r w:rsidR="00AD1EAA">
        <w:rPr>
          <w:b/>
        </w:rPr>
        <w:instrText xml:space="preserve"> \* MERGEFORMAT </w:instrText>
      </w:r>
      <w:r w:rsidR="00AD1EAA" w:rsidRPr="00A92257">
        <w:rPr>
          <w:rPrChange w:id="1019" w:author="Author">
            <w:rPr/>
          </w:rPrChange>
        </w:rPr>
      </w:r>
      <w:r w:rsidR="00AD1EAA" w:rsidRPr="00A92257">
        <w:rPr>
          <w:b/>
        </w:rPr>
        <w:fldChar w:fldCharType="separate"/>
      </w:r>
      <w:r w:rsidR="00DA54B8" w:rsidRPr="00A92257">
        <w:rPr>
          <w:b/>
        </w:rPr>
        <w:t>11.1</w:t>
      </w:r>
      <w:r w:rsidR="00AD1EAA" w:rsidRPr="00A92257">
        <w:rPr>
          <w:rPrChange w:id="1020" w:author="Author">
            <w:rPr>
              <w:b/>
            </w:rPr>
          </w:rPrChange>
        </w:rPr>
        <w:fldChar w:fldCharType="end"/>
      </w:r>
      <w:r w:rsidR="00863477" w:rsidRPr="00A92257">
        <w:rPr>
          <w:b/>
        </w:rPr>
        <w:t xml:space="preserve"> </w:t>
      </w:r>
      <w:r w:rsidR="00AD1EAA" w:rsidRPr="00A92257">
        <w:rPr>
          <w:rPrChange w:id="1021" w:author="Author">
            <w:rPr>
              <w:b/>
            </w:rPr>
          </w:rPrChange>
        </w:rPr>
        <w:fldChar w:fldCharType="begin"/>
      </w:r>
      <w:r w:rsidR="00AD1EAA" w:rsidRPr="00AD1EAA">
        <w:rPr>
          <w:b/>
        </w:rPr>
        <w:instrText xml:space="preserve"> REF _Ref503880841 \h </w:instrText>
      </w:r>
      <w:r w:rsidR="00AD1EAA">
        <w:rPr>
          <w:b/>
        </w:rPr>
        <w:instrText xml:space="preserve"> \* MERGEFORMAT </w:instrText>
      </w:r>
      <w:r w:rsidR="00AD1EAA" w:rsidRPr="00A92257">
        <w:rPr>
          <w:rPrChange w:id="1022" w:author="Author">
            <w:rPr/>
          </w:rPrChange>
        </w:rPr>
      </w:r>
      <w:r w:rsidR="00AD1EAA" w:rsidRPr="00A92257">
        <w:rPr>
          <w:b/>
        </w:rPr>
        <w:fldChar w:fldCharType="separate"/>
      </w:r>
      <w:r w:rsidR="0011676E" w:rsidRPr="00A92257">
        <w:rPr>
          <w:b/>
        </w:rPr>
        <w:t>SP Migration Settings and Limits</w:t>
      </w:r>
      <w:r w:rsidR="00AD1EAA" w:rsidRPr="00A92257">
        <w:rPr>
          <w:rPrChange w:id="1023" w:author="Author">
            <w:rPr>
              <w:b/>
            </w:rPr>
          </w:rPrChange>
        </w:rPr>
        <w:fldChar w:fldCharType="end"/>
      </w:r>
      <w:r w:rsidR="00AD1EAA" w:rsidRPr="00A92257">
        <w:rPr>
          <w:b/>
        </w:rPr>
        <w:t xml:space="preserve"> </w:t>
      </w:r>
      <w:r w:rsidR="00AD1EAA">
        <w:t xml:space="preserve">for the document. </w:t>
      </w:r>
    </w:p>
    <w:p w14:paraId="4B3EE960" w14:textId="77EA8425" w:rsidR="006929A6" w:rsidRPr="009C019E" w:rsidRDefault="006929A6" w:rsidP="0055717E">
      <w:pPr>
        <w:pStyle w:val="Heading1Numbered"/>
      </w:pPr>
      <w:bookmarkStart w:id="1024" w:name="_Toc503954880"/>
      <w:bookmarkStart w:id="1025" w:name="_Toc503954938"/>
      <w:bookmarkStart w:id="1026" w:name="_Toc503957299"/>
      <w:r w:rsidRPr="009C019E">
        <w:t>Appendix</w:t>
      </w:r>
      <w:bookmarkEnd w:id="1024"/>
      <w:bookmarkEnd w:id="1025"/>
      <w:bookmarkEnd w:id="1026"/>
    </w:p>
    <w:p w14:paraId="6773BFEC" w14:textId="6BF8649E" w:rsidR="00AE787A" w:rsidRDefault="008E22F6" w:rsidP="00D25A15">
      <w:pPr>
        <w:pStyle w:val="Heading2Numbered"/>
      </w:pPr>
      <w:bookmarkStart w:id="1027" w:name="_Ref503880841"/>
      <w:bookmarkStart w:id="1028" w:name="_Ref503880863"/>
      <w:bookmarkStart w:id="1029" w:name="_Toc503954881"/>
      <w:bookmarkStart w:id="1030" w:name="_Toc503954939"/>
      <w:bookmarkStart w:id="1031" w:name="_Toc503957300"/>
      <w:r>
        <w:t>SP Migration</w:t>
      </w:r>
      <w:r w:rsidR="00290DD6">
        <w:t xml:space="preserve"> Settings and Limits</w:t>
      </w:r>
      <w:bookmarkEnd w:id="1027"/>
      <w:bookmarkEnd w:id="1028"/>
      <w:bookmarkEnd w:id="1029"/>
      <w:bookmarkEnd w:id="1030"/>
      <w:bookmarkEnd w:id="1031"/>
    </w:p>
    <w:p w14:paraId="0787ADDC" w14:textId="50C3FBA3" w:rsidR="008E22F6" w:rsidRPr="008E22F6" w:rsidRDefault="008E22F6" w:rsidP="008E22F6">
      <w:r>
        <w:object w:dxaOrig="1520" w:dyaOrig="985" w14:anchorId="77494409">
          <v:shape id="_x0000_i1029" type="#_x0000_t75" style="width:76.2pt;height:49.2pt" o:ole="">
            <v:imagedata r:id="rId60" o:title=""/>
          </v:shape>
          <o:OLEObject Type="Embed" ProgID="Word.Document.12" ShapeID="_x0000_i1029" DrawAspect="Icon" ObjectID="_1577779870" r:id="rId61">
            <o:FieldCodes>\s</o:FieldCodes>
          </o:OLEObject>
        </w:object>
      </w:r>
    </w:p>
    <w:p w14:paraId="080E2037" w14:textId="381DB9F5" w:rsidR="00D25A15" w:rsidRPr="009C019E" w:rsidRDefault="00D7324E" w:rsidP="00D25A15">
      <w:pPr>
        <w:pStyle w:val="Heading2Numbered"/>
      </w:pPr>
      <w:bookmarkStart w:id="1032" w:name="_Toc503954882"/>
      <w:bookmarkStart w:id="1033" w:name="_Toc503954940"/>
      <w:bookmarkStart w:id="1034" w:name="_Toc503957301"/>
      <w:r>
        <w:t>Manulife</w:t>
      </w:r>
      <w:r w:rsidR="009B3235" w:rsidRPr="009C019E">
        <w:t xml:space="preserve"> </w:t>
      </w:r>
      <w:r w:rsidR="00D25A15" w:rsidRPr="009C019E">
        <w:t>Wave Activity Plan</w:t>
      </w:r>
      <w:bookmarkEnd w:id="1032"/>
      <w:bookmarkEnd w:id="1033"/>
      <w:bookmarkEnd w:id="1034"/>
      <w:r w:rsidR="00D25A15" w:rsidRPr="009C019E">
        <w:t xml:space="preserve"> </w:t>
      </w:r>
    </w:p>
    <w:p w14:paraId="0BD7EA73" w14:textId="3D55B2AA" w:rsidR="00D25A15" w:rsidRPr="009C019E" w:rsidRDefault="00526EF3" w:rsidP="00C900A2">
      <w:ins w:id="1035" w:author="Author">
        <w:r>
          <w:object w:dxaOrig="1520" w:dyaOrig="985" w14:anchorId="718C2C27">
            <v:shape id="_x0000_i1030" type="#_x0000_t75" style="width:76.2pt;height:49.2pt" o:ole="">
              <v:imagedata r:id="rId62" o:title=""/>
            </v:shape>
            <o:OLEObject Type="Embed" ProgID="Excel.Sheet.12" ShapeID="_x0000_i1030" DrawAspect="Icon" ObjectID="_1577779871" r:id="rId63"/>
          </w:object>
        </w:r>
      </w:ins>
      <w:del w:id="1036" w:author="Author">
        <w:r w:rsidR="0092365E" w:rsidDel="00526EF3">
          <w:object w:dxaOrig="1520" w:dyaOrig="985" w14:anchorId="1C529ECE">
            <v:shape id="_x0000_i1031" type="#_x0000_t75" style="width:76.2pt;height:49.2pt" o:ole="">
              <v:imagedata r:id="rId64" o:title=""/>
            </v:shape>
            <o:OLEObject Type="Embed" ProgID="Excel.Sheet.12" ShapeID="_x0000_i1031" DrawAspect="Icon" ObjectID="_1577779872" r:id="rId65"/>
          </w:object>
        </w:r>
      </w:del>
    </w:p>
    <w:p w14:paraId="1336D1E2" w14:textId="00A65C03" w:rsidR="00C900A2" w:rsidRPr="009C019E" w:rsidRDefault="00602C6C" w:rsidP="00D25A15">
      <w:pPr>
        <w:pStyle w:val="Heading2Numbered"/>
      </w:pPr>
      <w:bookmarkStart w:id="1037" w:name="_Toc503954883"/>
      <w:bookmarkStart w:id="1038" w:name="_Toc503954941"/>
      <w:bookmarkStart w:id="1039" w:name="_Toc503957302"/>
      <w:ins w:id="1040" w:author="Author">
        <w:r>
          <w:t xml:space="preserve">MMS and Issue </w:t>
        </w:r>
      </w:ins>
      <w:r w:rsidR="00C900A2" w:rsidRPr="009C019E">
        <w:t xml:space="preserve">Triage </w:t>
      </w:r>
      <w:del w:id="1041" w:author="Author">
        <w:r w:rsidR="00C900A2" w:rsidRPr="009C019E" w:rsidDel="00602C6C">
          <w:delText>Document</w:delText>
        </w:r>
        <w:bookmarkEnd w:id="1037"/>
        <w:bookmarkEnd w:id="1038"/>
        <w:bookmarkEnd w:id="1039"/>
        <w:r w:rsidR="00C900A2" w:rsidRPr="009C019E" w:rsidDel="00602C6C">
          <w:delText xml:space="preserve"> </w:delText>
        </w:r>
      </w:del>
      <w:ins w:id="1042" w:author="Author">
        <w:r>
          <w:t>Process</w:t>
        </w:r>
      </w:ins>
    </w:p>
    <w:p w14:paraId="58FE98AC" w14:textId="0546445D" w:rsidR="00072F06" w:rsidDel="00602C6C" w:rsidRDefault="00072F06" w:rsidP="00072F06">
      <w:pPr>
        <w:rPr>
          <w:ins w:id="1043" w:author="Author"/>
          <w:del w:id="1044" w:author="Author"/>
        </w:rPr>
      </w:pPr>
      <w:del w:id="1045" w:author="Author">
        <w:r w:rsidRPr="00470801" w:rsidDel="00602C6C">
          <w:rPr>
            <w:b/>
            <w:rPrChange w:id="1046" w:author="Author">
              <w:rPr>
                <w:b/>
                <w:highlight w:val="yellow"/>
              </w:rPr>
            </w:rPrChange>
          </w:rPr>
          <w:delText>Placeholder to be replaced:</w:delText>
        </w:r>
        <w:r w:rsidRPr="001149DB" w:rsidDel="00602C6C">
          <w:rPr>
            <w:highlight w:val="yellow"/>
          </w:rPr>
          <w:delText xml:space="preserve"> </w:delText>
        </w:r>
        <w:r w:rsidDel="00602C6C">
          <w:delText>UAT process presentation.</w:delText>
        </w:r>
      </w:del>
    </w:p>
    <w:p w14:paraId="5F18745E" w14:textId="71E62346" w:rsidR="00604AC1" w:rsidRPr="00CE493A" w:rsidRDefault="00604AC1" w:rsidP="00072F06">
      <w:ins w:id="1047" w:author="Author">
        <w:del w:id="1048" w:author="Author">
          <w:r w:rsidDel="00A92257">
            <w:object w:dxaOrig="1516" w:dyaOrig="987" w14:anchorId="111822F0">
              <v:shape id="_x0000_i1032" type="#_x0000_t75" style="width:75.6pt;height:49.2pt" o:ole="">
                <v:imagedata r:id="rId66" o:title=""/>
              </v:shape>
              <o:OLEObject Type="Embed" ProgID="PowerPoint.Show.12" ShapeID="_x0000_i1032" DrawAspect="Icon" ObjectID="_1577779873" r:id="rId67"/>
            </w:object>
          </w:r>
        </w:del>
      </w:ins>
      <w:ins w:id="1049" w:author="Author">
        <w:r w:rsidR="00A92257">
          <w:object w:dxaOrig="1516" w:dyaOrig="987" w14:anchorId="2FC69F9D">
            <v:shape id="_x0000_i1033" type="#_x0000_t75" style="width:75.6pt;height:49.2pt" o:ole="">
              <v:imagedata r:id="rId68" o:title=""/>
            </v:shape>
            <o:OLEObject Type="Embed" ProgID="Word.Document.12" ShapeID="_x0000_i1033" DrawAspect="Icon" ObjectID="_1577779874" r:id="rId69">
              <o:FieldCodes>\s</o:FieldCodes>
            </o:OLEObject>
          </w:object>
        </w:r>
      </w:ins>
    </w:p>
    <w:p w14:paraId="3ACB2828" w14:textId="34880476" w:rsidR="00350C4D" w:rsidRDefault="00350C4D" w:rsidP="00350C4D">
      <w:pPr>
        <w:pStyle w:val="Heading2Numbered"/>
      </w:pPr>
      <w:bookmarkStart w:id="1050" w:name="_Ref503796602"/>
      <w:bookmarkStart w:id="1051" w:name="_Ref503796606"/>
      <w:bookmarkStart w:id="1052" w:name="_Toc503954884"/>
      <w:bookmarkStart w:id="1053" w:name="_Toc503954942"/>
      <w:bookmarkStart w:id="1054" w:name="_Toc503957303"/>
      <w:bookmarkEnd w:id="791"/>
      <w:bookmarkEnd w:id="792"/>
      <w:r w:rsidRPr="009C019E">
        <w:t>Sample Migration Report</w:t>
      </w:r>
      <w:r w:rsidR="009D0452">
        <w:t>s</w:t>
      </w:r>
      <w:bookmarkEnd w:id="1050"/>
      <w:bookmarkEnd w:id="1051"/>
      <w:bookmarkEnd w:id="1052"/>
      <w:bookmarkEnd w:id="1053"/>
      <w:bookmarkEnd w:id="1054"/>
    </w:p>
    <w:p w14:paraId="611FFCA1" w14:textId="6D7679D2" w:rsidR="002B4054" w:rsidRPr="002B4054" w:rsidRDefault="002B4054" w:rsidP="002B4054">
      <w:r>
        <w:t>Please refer ReadMe section in each report for details.</w:t>
      </w:r>
    </w:p>
    <w:p w14:paraId="3F69E08D" w14:textId="3ED44BD6" w:rsidR="002B4054" w:rsidRPr="00A92257" w:rsidRDefault="002B4054" w:rsidP="002B4054">
      <w:pPr>
        <w:pStyle w:val="ListParagraph"/>
        <w:numPr>
          <w:ilvl w:val="0"/>
          <w:numId w:val="46"/>
        </w:numPr>
        <w:rPr>
          <w:b/>
        </w:rPr>
      </w:pPr>
      <w:r w:rsidRPr="00A92257">
        <w:rPr>
          <w:b/>
        </w:rPr>
        <w:t>Content Migration Report</w:t>
      </w:r>
    </w:p>
    <w:p w14:paraId="716E214A" w14:textId="77777777" w:rsidR="002B4054" w:rsidRDefault="002B4054" w:rsidP="002B4054">
      <w:pPr>
        <w:pStyle w:val="ListParagraph"/>
        <w:numPr>
          <w:ilvl w:val="0"/>
          <w:numId w:val="0"/>
        </w:numPr>
        <w:ind w:left="720"/>
        <w:rPr>
          <w:b/>
        </w:rPr>
      </w:pPr>
    </w:p>
    <w:p w14:paraId="61AC766C" w14:textId="255DBD62" w:rsidR="002B4054" w:rsidRDefault="008F78F8" w:rsidP="002B4054">
      <w:pPr>
        <w:pStyle w:val="ListParagraph"/>
        <w:numPr>
          <w:ilvl w:val="0"/>
          <w:numId w:val="0"/>
        </w:numPr>
        <w:ind w:left="720"/>
        <w:rPr>
          <w:b/>
        </w:rPr>
      </w:pPr>
      <w:r>
        <w:rPr>
          <w:b/>
        </w:rPr>
        <w:object w:dxaOrig="1287" w:dyaOrig="832" w14:anchorId="0E559169">
          <v:shape id="_x0000_i1034" type="#_x0000_t75" style="width:64.2pt;height:41.4pt" o:ole="">
            <v:imagedata r:id="rId70" o:title=""/>
          </v:shape>
          <o:OLEObject Type="Embed" ProgID="Excel.Sheet.12" ShapeID="_x0000_i1034" DrawAspect="Icon" ObjectID="_1577779875" r:id="rId71"/>
        </w:object>
      </w:r>
    </w:p>
    <w:p w14:paraId="5BD851D8" w14:textId="3C7A1D88" w:rsidR="002B4054" w:rsidDel="00D377B5" w:rsidRDefault="002B4054">
      <w:pPr>
        <w:pStyle w:val="ListParagraph"/>
        <w:numPr>
          <w:ilvl w:val="0"/>
          <w:numId w:val="0"/>
        </w:numPr>
        <w:ind w:left="720"/>
        <w:rPr>
          <w:del w:id="1055" w:author="Author"/>
          <w:b/>
        </w:rPr>
        <w:pPrChange w:id="1056" w:author="Author">
          <w:pPr>
            <w:pStyle w:val="ListParagraph"/>
            <w:numPr>
              <w:numId w:val="46"/>
            </w:numPr>
            <w:ind w:left="720"/>
          </w:pPr>
        </w:pPrChange>
      </w:pPr>
      <w:r w:rsidRPr="00A92257">
        <w:rPr>
          <w:b/>
        </w:rPr>
        <w:t>Navigation Mismatch Report</w:t>
      </w:r>
    </w:p>
    <w:p w14:paraId="7B16AA5C" w14:textId="77777777" w:rsidR="00D377B5" w:rsidRPr="00A92257" w:rsidRDefault="00D377B5">
      <w:pPr>
        <w:pStyle w:val="ListParagraph"/>
        <w:numPr>
          <w:ilvl w:val="0"/>
          <w:numId w:val="0"/>
        </w:numPr>
        <w:ind w:left="720"/>
        <w:rPr>
          <w:ins w:id="1057" w:author="Author"/>
          <w:b/>
          <w:highlight w:val="yellow"/>
        </w:rPr>
      </w:pPr>
    </w:p>
    <w:p w14:paraId="65A6E35C" w14:textId="6B0EEE1A" w:rsidR="00210A6C" w:rsidRPr="00D377B5" w:rsidDel="00D377B5" w:rsidRDefault="008F6FF0" w:rsidP="00210A6C">
      <w:pPr>
        <w:pStyle w:val="ListParagraph"/>
        <w:numPr>
          <w:ilvl w:val="0"/>
          <w:numId w:val="0"/>
        </w:numPr>
        <w:ind w:left="720"/>
        <w:rPr>
          <w:del w:id="1058" w:author="Author"/>
          <w:b/>
          <w:color w:val="FF0000"/>
          <w:rPrChange w:id="1059" w:author="Author">
            <w:rPr>
              <w:del w:id="1060" w:author="Author"/>
              <w:b/>
            </w:rPr>
          </w:rPrChange>
        </w:rPr>
      </w:pPr>
      <w:del w:id="1061" w:author="Author">
        <w:r w:rsidRPr="00D377B5" w:rsidDel="00D377B5">
          <w:rPr>
            <w:b/>
            <w:color w:val="FF0000"/>
            <w:rPrChange w:id="1062" w:author="Author">
              <w:rPr>
                <w:b/>
                <w:highlight w:val="yellow"/>
              </w:rPr>
            </w:rPrChange>
          </w:rPr>
          <w:delText>PlaceHolder</w:delText>
        </w:r>
        <w:r w:rsidRPr="00D377B5" w:rsidDel="00D377B5">
          <w:rPr>
            <w:b/>
            <w:color w:val="FF0000"/>
            <w:rPrChange w:id="1063" w:author="Author">
              <w:rPr>
                <w:b/>
              </w:rPr>
            </w:rPrChange>
          </w:rPr>
          <w:delText xml:space="preserve"> </w:delText>
        </w:r>
      </w:del>
    </w:p>
    <w:p w14:paraId="043615C2" w14:textId="516FA61C" w:rsidR="00D377B5" w:rsidRPr="00D377B5" w:rsidRDefault="00D377B5" w:rsidP="00210A6C">
      <w:pPr>
        <w:pStyle w:val="ListParagraph"/>
        <w:numPr>
          <w:ilvl w:val="0"/>
          <w:numId w:val="0"/>
        </w:numPr>
        <w:ind w:left="720"/>
        <w:rPr>
          <w:rPrChange w:id="1064" w:author="Author">
            <w:rPr>
              <w:b/>
            </w:rPr>
          </w:rPrChange>
        </w:rPr>
      </w:pPr>
      <w:ins w:id="1065" w:author="Author">
        <w:r>
          <w:object w:dxaOrig="1520" w:dyaOrig="985" w14:anchorId="56212AB1">
            <v:shape id="_x0000_i1035" type="#_x0000_t75" style="width:76.2pt;height:49.2pt" o:ole="">
              <v:imagedata r:id="rId72" o:title=""/>
            </v:shape>
            <o:OLEObject Type="Embed" ProgID="Excel.Sheet.12" ShapeID="_x0000_i1035" DrawAspect="Icon" ObjectID="_1577779876" r:id="rId73"/>
          </w:object>
        </w:r>
      </w:ins>
    </w:p>
    <w:p w14:paraId="14C8B665" w14:textId="0E048186" w:rsidR="002B4054" w:rsidRPr="00A92257" w:rsidRDefault="002B4054" w:rsidP="002B4054">
      <w:pPr>
        <w:pStyle w:val="ListParagraph"/>
        <w:numPr>
          <w:ilvl w:val="0"/>
          <w:numId w:val="46"/>
        </w:numPr>
        <w:rPr>
          <w:b/>
        </w:rPr>
      </w:pPr>
      <w:r w:rsidRPr="00A92257">
        <w:rPr>
          <w:b/>
        </w:rPr>
        <w:t>Site Mismatch Report</w:t>
      </w:r>
    </w:p>
    <w:p w14:paraId="5DE9B50A" w14:textId="2D03A143" w:rsidR="008F6FF0" w:rsidRDefault="008F6FF0" w:rsidP="008F6FF0">
      <w:pPr>
        <w:pStyle w:val="ListParagraph"/>
        <w:numPr>
          <w:ilvl w:val="0"/>
          <w:numId w:val="0"/>
        </w:numPr>
        <w:ind w:left="720"/>
        <w:rPr>
          <w:b/>
        </w:rPr>
      </w:pPr>
      <w:r>
        <w:rPr>
          <w:b/>
        </w:rPr>
        <w:object w:dxaOrig="1520" w:dyaOrig="985" w14:anchorId="7F4E45D4">
          <v:shape id="_x0000_i1036" type="#_x0000_t75" style="width:76.2pt;height:49.2pt" o:ole="">
            <v:imagedata r:id="rId74" o:title=""/>
          </v:shape>
          <o:OLEObject Type="Embed" ProgID="Excel.Sheet.12" ShapeID="_x0000_i1036" DrawAspect="Icon" ObjectID="_1577779877" r:id="rId75"/>
        </w:object>
      </w:r>
    </w:p>
    <w:p w14:paraId="7309FBE2" w14:textId="6C9020EC" w:rsidR="002B4054" w:rsidRPr="00A92257" w:rsidRDefault="002B4054" w:rsidP="002B4054">
      <w:pPr>
        <w:pStyle w:val="ListParagraph"/>
        <w:numPr>
          <w:ilvl w:val="0"/>
          <w:numId w:val="46"/>
        </w:numPr>
        <w:rPr>
          <w:b/>
        </w:rPr>
      </w:pPr>
      <w:r w:rsidRPr="00A92257">
        <w:rPr>
          <w:b/>
        </w:rPr>
        <w:t>InfoPath Report</w:t>
      </w:r>
    </w:p>
    <w:p w14:paraId="704BF0BF" w14:textId="0C15F8DB" w:rsidR="008F6FF0" w:rsidRDefault="008F6FF0" w:rsidP="008F6FF0">
      <w:pPr>
        <w:pStyle w:val="ListParagraph"/>
        <w:numPr>
          <w:ilvl w:val="0"/>
          <w:numId w:val="0"/>
        </w:numPr>
        <w:ind w:left="720"/>
        <w:rPr>
          <w:b/>
        </w:rPr>
      </w:pPr>
    </w:p>
    <w:p w14:paraId="41F89A30" w14:textId="59509CE4" w:rsidR="008F6FF0" w:rsidRDefault="008F6FF0" w:rsidP="008F6FF0">
      <w:pPr>
        <w:pStyle w:val="ListParagraph"/>
        <w:numPr>
          <w:ilvl w:val="0"/>
          <w:numId w:val="0"/>
        </w:numPr>
        <w:ind w:left="720"/>
        <w:rPr>
          <w:b/>
        </w:rPr>
      </w:pPr>
      <w:r>
        <w:rPr>
          <w:b/>
        </w:rPr>
        <w:object w:dxaOrig="1520" w:dyaOrig="985" w14:anchorId="049FC67A">
          <v:shape id="_x0000_i1037" type="#_x0000_t75" style="width:76.2pt;height:49.2pt" o:ole="">
            <v:imagedata r:id="rId76" o:title=""/>
          </v:shape>
          <o:OLEObject Type="Embed" ProgID="Excel.Sheet.12" ShapeID="_x0000_i1037" DrawAspect="Icon" ObjectID="_1577779878" r:id="rId77"/>
        </w:object>
      </w:r>
    </w:p>
    <w:p w14:paraId="2C2478FC" w14:textId="296BDF72" w:rsidR="008F6FF0" w:rsidDel="00D835CE" w:rsidRDefault="008F6FF0" w:rsidP="008F6FF0">
      <w:pPr>
        <w:pStyle w:val="ListParagraph"/>
        <w:numPr>
          <w:ilvl w:val="0"/>
          <w:numId w:val="0"/>
        </w:numPr>
        <w:ind w:left="720"/>
        <w:rPr>
          <w:del w:id="1066" w:author="Author"/>
          <w:b/>
        </w:rPr>
      </w:pPr>
    </w:p>
    <w:p w14:paraId="6110F9F8" w14:textId="0FD442CE" w:rsidR="002B4054" w:rsidRPr="00A92257" w:rsidRDefault="002B4054" w:rsidP="002B4054">
      <w:pPr>
        <w:pStyle w:val="ListParagraph"/>
        <w:numPr>
          <w:ilvl w:val="0"/>
          <w:numId w:val="46"/>
        </w:numPr>
        <w:rPr>
          <w:b/>
        </w:rPr>
      </w:pPr>
      <w:r w:rsidRPr="00A92257">
        <w:rPr>
          <w:b/>
        </w:rPr>
        <w:t>Source Never Checked-In Files</w:t>
      </w:r>
    </w:p>
    <w:p w14:paraId="06251C4E" w14:textId="56272084" w:rsidR="008F6FF0" w:rsidRPr="008F6FF0" w:rsidRDefault="008F6FF0" w:rsidP="008F6FF0">
      <w:pPr>
        <w:rPr>
          <w:b/>
        </w:rPr>
      </w:pPr>
      <w:r>
        <w:rPr>
          <w:b/>
        </w:rPr>
        <w:t xml:space="preserve">          </w:t>
      </w:r>
      <w:r>
        <w:rPr>
          <w:b/>
        </w:rPr>
        <w:object w:dxaOrig="1520" w:dyaOrig="985" w14:anchorId="531AE871">
          <v:shape id="_x0000_i1038" type="#_x0000_t75" style="width:76.2pt;height:49.2pt" o:ole="">
            <v:imagedata r:id="rId78" o:title=""/>
          </v:shape>
          <o:OLEObject Type="Embed" ProgID="Excel.Sheet.12" ShapeID="_x0000_i1038" DrawAspect="Icon" ObjectID="_1577779879" r:id="rId79"/>
        </w:object>
      </w:r>
    </w:p>
    <w:p w14:paraId="63529C72" w14:textId="1FCF3A8A" w:rsidR="002B4054" w:rsidRPr="00A92257" w:rsidRDefault="002B4054" w:rsidP="002B4054">
      <w:pPr>
        <w:pStyle w:val="ListParagraph"/>
        <w:numPr>
          <w:ilvl w:val="0"/>
          <w:numId w:val="46"/>
        </w:numPr>
        <w:rPr>
          <w:b/>
        </w:rPr>
      </w:pPr>
      <w:r w:rsidRPr="00A92257">
        <w:rPr>
          <w:b/>
        </w:rPr>
        <w:t>Workflows</w:t>
      </w:r>
    </w:p>
    <w:p w14:paraId="6C058092" w14:textId="2CCB4789" w:rsidR="008F6FF0" w:rsidRPr="008F6FF0" w:rsidRDefault="008F6FF0" w:rsidP="008F6FF0">
      <w:pPr>
        <w:rPr>
          <w:b/>
        </w:rPr>
      </w:pPr>
      <w:r>
        <w:rPr>
          <w:b/>
        </w:rPr>
        <w:t xml:space="preserve">           </w:t>
      </w:r>
      <w:r>
        <w:rPr>
          <w:b/>
        </w:rPr>
        <w:object w:dxaOrig="1520" w:dyaOrig="985" w14:anchorId="6A4C858B">
          <v:shape id="_x0000_i1039" type="#_x0000_t75" style="width:76.2pt;height:49.2pt" o:ole="">
            <v:imagedata r:id="rId80" o:title=""/>
          </v:shape>
          <o:OLEObject Type="Embed" ProgID="Excel.Sheet.12" ShapeID="_x0000_i1039" DrawAspect="Icon" ObjectID="_1577779880" r:id="rId81"/>
        </w:object>
      </w:r>
    </w:p>
    <w:p w14:paraId="7348BD31" w14:textId="4D671108" w:rsidR="002B4054" w:rsidRPr="00A92257" w:rsidRDefault="002B4054" w:rsidP="002B4054">
      <w:pPr>
        <w:pStyle w:val="ListParagraph"/>
        <w:numPr>
          <w:ilvl w:val="0"/>
          <w:numId w:val="46"/>
        </w:numPr>
        <w:rPr>
          <w:b/>
        </w:rPr>
      </w:pPr>
      <w:r w:rsidRPr="00A92257">
        <w:rPr>
          <w:b/>
        </w:rPr>
        <w:t>Permission Report</w:t>
      </w:r>
    </w:p>
    <w:p w14:paraId="06053BFF" w14:textId="68FCA204" w:rsidR="008F6FF0" w:rsidRDefault="008F6FF0" w:rsidP="008F6FF0">
      <w:pPr>
        <w:pStyle w:val="ListParagraph"/>
        <w:numPr>
          <w:ilvl w:val="0"/>
          <w:numId w:val="0"/>
        </w:numPr>
        <w:ind w:left="720"/>
        <w:rPr>
          <w:b/>
        </w:rPr>
      </w:pPr>
    </w:p>
    <w:p w14:paraId="3EE05CCD" w14:textId="21EE891D" w:rsidR="008F6FF0" w:rsidRDefault="0023535C" w:rsidP="008F6FF0">
      <w:pPr>
        <w:pStyle w:val="ListParagraph"/>
        <w:numPr>
          <w:ilvl w:val="0"/>
          <w:numId w:val="0"/>
        </w:numPr>
        <w:ind w:left="720"/>
        <w:rPr>
          <w:b/>
        </w:rPr>
      </w:pPr>
      <w:r>
        <w:object w:dxaOrig="1520" w:dyaOrig="985" w14:anchorId="0E565B05">
          <v:shape id="_x0000_i1040" type="#_x0000_t75" style="width:76.2pt;height:49.2pt" o:ole="">
            <v:imagedata r:id="rId82" o:title=""/>
          </v:shape>
          <o:OLEObject Type="Embed" ProgID="Excel.Sheet.12" ShapeID="_x0000_i1040" DrawAspect="Icon" ObjectID="_1577779881" r:id="rId83"/>
        </w:object>
      </w:r>
    </w:p>
    <w:p w14:paraId="53CCC7EA" w14:textId="77777777" w:rsidR="008F6FF0" w:rsidRDefault="008F6FF0" w:rsidP="008F6FF0">
      <w:pPr>
        <w:pStyle w:val="ListParagraph"/>
        <w:numPr>
          <w:ilvl w:val="0"/>
          <w:numId w:val="0"/>
        </w:numPr>
        <w:ind w:left="720"/>
        <w:rPr>
          <w:b/>
        </w:rPr>
      </w:pPr>
    </w:p>
    <w:p w14:paraId="488F03B3" w14:textId="2802CDB5" w:rsidR="002B4054" w:rsidRPr="00A92257" w:rsidRDefault="002B4054" w:rsidP="002B4054">
      <w:pPr>
        <w:pStyle w:val="ListParagraph"/>
        <w:numPr>
          <w:ilvl w:val="0"/>
          <w:numId w:val="46"/>
        </w:numPr>
        <w:rPr>
          <w:b/>
        </w:rPr>
      </w:pPr>
      <w:r w:rsidRPr="00A92257">
        <w:rPr>
          <w:b/>
        </w:rPr>
        <w:t>Web Part Mismatch Report</w:t>
      </w:r>
    </w:p>
    <w:p w14:paraId="0E9A6B1A" w14:textId="59F8FE3E" w:rsidR="008F6FF0" w:rsidRDefault="00D377B5" w:rsidP="008F6FF0">
      <w:pPr>
        <w:pStyle w:val="ListParagraph"/>
        <w:numPr>
          <w:ilvl w:val="0"/>
          <w:numId w:val="0"/>
        </w:numPr>
        <w:ind w:left="720"/>
        <w:rPr>
          <w:b/>
        </w:rPr>
      </w:pPr>
      <w:ins w:id="1067" w:author="Author">
        <w:r>
          <w:rPr>
            <w:b/>
          </w:rPr>
          <w:object w:dxaOrig="1520" w:dyaOrig="985" w14:anchorId="403E8929">
            <v:shape id="_x0000_i1041" type="#_x0000_t75" style="width:76.2pt;height:49.2pt" o:ole="">
              <v:imagedata r:id="rId84" o:title=""/>
            </v:shape>
            <o:OLEObject Type="Embed" ProgID="Excel.Sheet.12" ShapeID="_x0000_i1041" DrawAspect="Icon" ObjectID="_1577779882" r:id="rId85"/>
          </w:object>
        </w:r>
      </w:ins>
    </w:p>
    <w:p w14:paraId="34CCCF5E" w14:textId="17AFD964" w:rsidR="008F6FF0" w:rsidDel="00D377B5" w:rsidRDefault="008F6FF0" w:rsidP="008F6FF0">
      <w:pPr>
        <w:pStyle w:val="ListParagraph"/>
        <w:numPr>
          <w:ilvl w:val="0"/>
          <w:numId w:val="0"/>
        </w:numPr>
        <w:ind w:left="720"/>
        <w:rPr>
          <w:del w:id="1068" w:author="Author"/>
          <w:b/>
        </w:rPr>
      </w:pPr>
      <w:del w:id="1069" w:author="Author">
        <w:r w:rsidRPr="008F6FF0" w:rsidDel="00D377B5">
          <w:rPr>
            <w:b/>
            <w:highlight w:val="yellow"/>
          </w:rPr>
          <w:delText>PlaceHolder</w:delText>
        </w:r>
      </w:del>
    </w:p>
    <w:p w14:paraId="4557766A" w14:textId="77777777" w:rsidR="008F6FF0" w:rsidRDefault="008F6FF0" w:rsidP="008F6FF0">
      <w:pPr>
        <w:pStyle w:val="ListParagraph"/>
        <w:numPr>
          <w:ilvl w:val="0"/>
          <w:numId w:val="0"/>
        </w:numPr>
        <w:ind w:left="720"/>
        <w:rPr>
          <w:b/>
        </w:rPr>
      </w:pPr>
    </w:p>
    <w:p w14:paraId="318DD075" w14:textId="393ED63D" w:rsidR="002B4054" w:rsidRPr="00A92257" w:rsidRDefault="002B4054" w:rsidP="002B4054">
      <w:pPr>
        <w:pStyle w:val="ListParagraph"/>
        <w:numPr>
          <w:ilvl w:val="0"/>
          <w:numId w:val="46"/>
        </w:numPr>
        <w:rPr>
          <w:b/>
        </w:rPr>
      </w:pPr>
      <w:r w:rsidRPr="00A92257">
        <w:rPr>
          <w:b/>
        </w:rPr>
        <w:t>Content Types Reports</w:t>
      </w:r>
    </w:p>
    <w:p w14:paraId="3AADC451" w14:textId="592B44B0" w:rsidR="008F6FF0" w:rsidRDefault="00306AD5" w:rsidP="008F6FF0">
      <w:pPr>
        <w:pStyle w:val="ListParagraph"/>
        <w:numPr>
          <w:ilvl w:val="0"/>
          <w:numId w:val="0"/>
        </w:numPr>
        <w:ind w:left="720"/>
        <w:rPr>
          <w:b/>
        </w:rPr>
      </w:pPr>
      <w:r>
        <w:object w:dxaOrig="1520" w:dyaOrig="985" w14:anchorId="278CFB2B">
          <v:shape id="_x0000_i1042" type="#_x0000_t75" style="width:76.2pt;height:49.2pt" o:ole="">
            <v:imagedata r:id="rId86" o:title=""/>
          </v:shape>
          <o:OLEObject Type="Embed" ProgID="Excel.Sheet.12" ShapeID="_x0000_i1042" DrawAspect="Icon" ObjectID="_1577779883" r:id="rId87"/>
        </w:object>
      </w:r>
    </w:p>
    <w:p w14:paraId="6A748020" w14:textId="3B464749" w:rsidR="002B4054" w:rsidRPr="002B4054" w:rsidRDefault="002B4054" w:rsidP="002B4054"/>
    <w:p w14:paraId="12F79C20" w14:textId="2DA68A6E" w:rsidR="00350C4D" w:rsidRPr="00975ED7" w:rsidRDefault="00350C4D" w:rsidP="00BF18F3">
      <w:pPr>
        <w:rPr>
          <w:highlight w:val="yellow"/>
        </w:rPr>
      </w:pPr>
    </w:p>
    <w:sectPr w:rsidR="00350C4D" w:rsidRPr="00975ED7" w:rsidSect="00A92257">
      <w:footerReference w:type="default" r:id="rId88"/>
      <w:type w:val="continuous"/>
      <w:pgSz w:w="12240" w:h="15840" w:code="1"/>
      <w:pgMar w:top="1440" w:right="1440" w:bottom="1440" w:left="1440" w:header="432" w:footer="0" w:gutter="0"/>
      <w:cols w:space="720"/>
      <w:titlePg/>
      <w:docGrid w:linePitch="360"/>
      <w:sectPrChange w:id="1071" w:author="Author">
        <w:sectPr w:rsidR="00350C4D" w:rsidRPr="00975ED7" w:rsidSect="00A92257">
          <w:pgMar w:top="1440" w:right="1440" w:bottom="1440" w:left="1440" w:header="432" w:footer="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9" w:author="Author" w:initials="A">
    <w:p w14:paraId="3DAB91A3" w14:textId="1FBE2262" w:rsidR="009F383F" w:rsidRDefault="009F383F">
      <w:pPr>
        <w:pStyle w:val="CommentText"/>
      </w:pPr>
      <w:r>
        <w:rPr>
          <w:rStyle w:val="CommentReference"/>
        </w:rPr>
        <w:annotationRef/>
      </w:r>
      <w:r>
        <w:t>Add Pre prep week 1 to align with wave plan</w:t>
      </w:r>
    </w:p>
  </w:comment>
  <w:comment w:id="100" w:author="Author" w:initials="A">
    <w:p w14:paraId="140BDE07" w14:textId="76F3B0F3" w:rsidR="009F383F" w:rsidRDefault="009F383F">
      <w:pPr>
        <w:pStyle w:val="CommentText"/>
      </w:pPr>
      <w:r>
        <w:rPr>
          <w:rStyle w:val="CommentReference"/>
        </w:rPr>
        <w:annotationRef/>
      </w:r>
      <w:r>
        <w:t>Change as per diagram mentioned above</w:t>
      </w:r>
    </w:p>
  </w:comment>
  <w:comment w:id="106" w:author="Author" w:initials="A">
    <w:p w14:paraId="1724736C" w14:textId="46F046CE" w:rsidR="009F383F" w:rsidRDefault="009F383F">
      <w:pPr>
        <w:pStyle w:val="CommentText"/>
      </w:pPr>
      <w:r>
        <w:rPr>
          <w:rStyle w:val="CommentReference"/>
        </w:rPr>
        <w:annotationRef/>
      </w:r>
      <w:r>
        <w:t>Add pre prep 1</w:t>
      </w:r>
    </w:p>
  </w:comment>
  <w:comment w:id="108" w:author="Author" w:initials="A">
    <w:p w14:paraId="73D9D8D6" w14:textId="0F442EE4" w:rsidR="009F383F" w:rsidRDefault="009F383F">
      <w:pPr>
        <w:pStyle w:val="CommentText"/>
      </w:pPr>
      <w:r>
        <w:rPr>
          <w:rStyle w:val="CommentReference"/>
        </w:rPr>
        <w:annotationRef/>
      </w:r>
      <w:r>
        <w:t>Add as per updated diagram</w:t>
      </w:r>
    </w:p>
  </w:comment>
  <w:comment w:id="170" w:author="Author" w:initials="A">
    <w:p w14:paraId="310FE93C" w14:textId="485E63EA" w:rsidR="009F383F" w:rsidRDefault="009F383F">
      <w:pPr>
        <w:pStyle w:val="CommentText"/>
      </w:pPr>
      <w:r>
        <w:rPr>
          <w:rStyle w:val="CommentReference"/>
        </w:rPr>
        <w:annotationRef/>
      </w:r>
      <w:r>
        <w:t>Change this to Pre prep 1 and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AB91A3" w15:done="1"/>
  <w15:commentEx w15:paraId="140BDE07" w15:done="1"/>
  <w15:commentEx w15:paraId="1724736C" w15:done="1"/>
  <w15:commentEx w15:paraId="73D9D8D6" w15:done="1"/>
  <w15:commentEx w15:paraId="310FE93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AB91A3" w16cid:durableId="1E089E08"/>
  <w16cid:commentId w16cid:paraId="140BDE07" w16cid:durableId="1E089E22"/>
  <w16cid:commentId w16cid:paraId="1724736C" w16cid:durableId="1E089E35"/>
  <w16cid:commentId w16cid:paraId="73D9D8D6" w16cid:durableId="1E089E42"/>
  <w16cid:commentId w16cid:paraId="310FE93C" w16cid:durableId="1E089F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99441C" w14:textId="77777777" w:rsidR="009F383F" w:rsidRDefault="009F383F">
      <w:pPr>
        <w:spacing w:after="0" w:line="240" w:lineRule="auto"/>
      </w:pPr>
      <w:r>
        <w:separator/>
      </w:r>
    </w:p>
  </w:endnote>
  <w:endnote w:type="continuationSeparator" w:id="0">
    <w:p w14:paraId="2894BE2F" w14:textId="77777777" w:rsidR="009F383F" w:rsidRDefault="009F383F">
      <w:pPr>
        <w:spacing w:after="0" w:line="240" w:lineRule="auto"/>
      </w:pPr>
      <w:r>
        <w:continuationSeparator/>
      </w:r>
    </w:p>
  </w:endnote>
  <w:endnote w:type="continuationNotice" w:id="1">
    <w:p w14:paraId="527F39A1" w14:textId="77777777" w:rsidR="009F383F" w:rsidRDefault="009F38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w:altName w:val="Segoe UI"/>
    <w:charset w:val="00"/>
    <w:family w:val="swiss"/>
    <w:pitch w:val="variable"/>
    <w:sig w:usb0="A00002AF" w:usb1="4000205B"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A00002AF" w:usb1="4000205B" w:usb2="00000000" w:usb3="00000000" w:csb0="0000009F" w:csb1="00000000"/>
  </w:font>
  <w:font w:name="Segoe Pro">
    <w:altName w:val="Segoe UI"/>
    <w:charset w:val="00"/>
    <w:family w:val="swiss"/>
    <w:pitch w:val="variable"/>
    <w:sig w:usb0="00000001" w:usb1="4000205B" w:usb2="00000000" w:usb3="00000000" w:csb0="0000009F" w:csb1="00000000"/>
  </w:font>
  <w:font w:name="Segoe Pro Light">
    <w:altName w:val="Segoe UI"/>
    <w:charset w:val="00"/>
    <w:family w:val="swiss"/>
    <w:pitch w:val="variable"/>
    <w:sig w:usb0="A00002AF" w:usb1="4000205B" w:usb2="00000000" w:usb3="00000000" w:csb0="0000009F" w:csb1="00000000"/>
  </w:font>
  <w:font w:name="Segoe Pro Semibold">
    <w:altName w:val="Segoe UI Semibold"/>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7047" w14:textId="77777777" w:rsidR="009F383F" w:rsidRDefault="009F38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C74A2" w14:textId="77777777" w:rsidR="009F383F" w:rsidRPr="008C24EB" w:rsidRDefault="009F383F" w:rsidP="00C14C70">
    <w:pPr>
      <w:pStyle w:val="Footer"/>
      <w:spacing w:after="120"/>
      <w:rPr>
        <w:rFonts w:cstheme="minorHAnsi"/>
        <w:sz w:val="18"/>
        <w:szCs w:val="18"/>
      </w:rPr>
    </w:pPr>
    <w:r w:rsidRPr="008C24EB">
      <w:rPr>
        <w:rFonts w:cstheme="minorHAnsi"/>
        <w:sz w:val="18"/>
        <w:szCs w:val="18"/>
      </w:rPr>
      <w:t xml:space="preserve">MICROSOFT MAKES NO WARRANTIES, EXPRESS OR IMPLIED, IN THIS DOCUMENT. </w:t>
    </w:r>
  </w:p>
  <w:p w14:paraId="1BB34AFD" w14:textId="77777777" w:rsidR="009F383F" w:rsidRPr="008C24EB" w:rsidRDefault="009F383F" w:rsidP="00C14C70">
    <w:pPr>
      <w:pStyle w:val="Footer"/>
      <w:spacing w:after="120"/>
      <w:rPr>
        <w:rFonts w:cstheme="minorHAnsi"/>
        <w:sz w:val="18"/>
        <w:szCs w:val="18"/>
      </w:rPr>
    </w:pPr>
    <w:r w:rsidRPr="008C24EB">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4850811C" w14:textId="77777777" w:rsidR="009F383F" w:rsidRPr="008C24EB" w:rsidRDefault="009F383F" w:rsidP="00C14C70">
    <w:pPr>
      <w:pStyle w:val="Footer"/>
      <w:spacing w:after="120"/>
      <w:rPr>
        <w:rFonts w:cstheme="minorHAnsi"/>
        <w:sz w:val="18"/>
        <w:szCs w:val="18"/>
      </w:rPr>
    </w:pPr>
    <w:r w:rsidRPr="008C24EB">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5375E7A9" w14:textId="77777777" w:rsidR="009F383F" w:rsidRPr="008C24EB" w:rsidRDefault="009F383F" w:rsidP="00C14C70">
    <w:pPr>
      <w:pStyle w:val="Footer"/>
      <w:spacing w:after="120"/>
      <w:rPr>
        <w:rFonts w:cstheme="minorHAnsi"/>
        <w:sz w:val="18"/>
        <w:szCs w:val="18"/>
      </w:rPr>
    </w:pPr>
    <w:r w:rsidRPr="008C24EB">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6D452C16" w14:textId="77777777" w:rsidR="009F383F" w:rsidRPr="008C24EB" w:rsidRDefault="009F383F" w:rsidP="00C14C70">
    <w:pPr>
      <w:pStyle w:val="Footer"/>
      <w:spacing w:after="120"/>
      <w:rPr>
        <w:rFonts w:cstheme="minorHAnsi"/>
        <w:sz w:val="18"/>
        <w:szCs w:val="18"/>
      </w:rPr>
    </w:pPr>
    <w:r w:rsidRPr="008C24EB">
      <w:rPr>
        <w:rFonts w:cstheme="minorHAnsi"/>
        <w:sz w:val="18"/>
        <w:szCs w:val="18"/>
      </w:rPr>
      <w:t>© 201</w:t>
    </w:r>
    <w:r>
      <w:rPr>
        <w:rFonts w:cstheme="minorHAnsi"/>
        <w:sz w:val="18"/>
        <w:szCs w:val="18"/>
      </w:rPr>
      <w:t>7</w:t>
    </w:r>
    <w:r w:rsidRPr="008C24EB">
      <w:rPr>
        <w:rFonts w:cstheme="minorHAnsi"/>
        <w:sz w:val="18"/>
        <w:szCs w:val="18"/>
      </w:rPr>
      <w:t xml:space="preserve"> Microsoft Corporation. All rights reserved. Any use or distribution of these materials without express authorization of Microsoft Corp. is strictly prohibited.</w:t>
    </w:r>
  </w:p>
  <w:p w14:paraId="11B94533" w14:textId="77777777" w:rsidR="009F383F" w:rsidRPr="008C24EB" w:rsidRDefault="009F383F" w:rsidP="00C14C70">
    <w:pPr>
      <w:pStyle w:val="Footer"/>
      <w:spacing w:after="120"/>
      <w:rPr>
        <w:rFonts w:cstheme="minorHAnsi"/>
        <w:sz w:val="18"/>
        <w:szCs w:val="18"/>
      </w:rPr>
    </w:pPr>
    <w:r w:rsidRPr="008C24EB">
      <w:rPr>
        <w:rFonts w:cstheme="minorHAnsi"/>
        <w:sz w:val="18"/>
        <w:szCs w:val="18"/>
      </w:rPr>
      <w:t>Microsoft and Windows are either registered trademarks or trademarks of Microsoft Corporation in the United States and/or other countries.</w:t>
    </w:r>
  </w:p>
  <w:p w14:paraId="0BA07D16" w14:textId="77777777" w:rsidR="009F383F" w:rsidRPr="008C24EB" w:rsidRDefault="009F383F" w:rsidP="00C14C70">
    <w:pPr>
      <w:pStyle w:val="Footer"/>
      <w:spacing w:after="120"/>
      <w:rPr>
        <w:rFonts w:cstheme="minorHAnsi"/>
        <w:sz w:val="18"/>
        <w:szCs w:val="18"/>
      </w:rPr>
    </w:pPr>
    <w:r w:rsidRPr="008C24EB">
      <w:rPr>
        <w:rFonts w:cstheme="minorHAnsi"/>
        <w:sz w:val="18"/>
        <w:szCs w:val="18"/>
      </w:rPr>
      <w:t>The names of actual companies and products mentioned herein may be the trademarks of their respective owners.</w:t>
    </w:r>
  </w:p>
  <w:p w14:paraId="26EB7A61" w14:textId="01008E98" w:rsidR="009F383F" w:rsidRDefault="009F383F" w:rsidP="00C14C70">
    <w:pPr>
      <w:pStyle w:val="Footer"/>
      <w:pBdr>
        <w:top w:val="single" w:sz="4" w:space="1" w:color="auto"/>
      </w:pBdr>
      <w:jc w:val="right"/>
    </w:pPr>
    <w:r>
      <w:fldChar w:fldCharType="begin"/>
    </w:r>
    <w:r>
      <w:instrText xml:space="preserve"> PAGE  \* roman  \* MERGEFORMAT </w:instrText>
    </w:r>
    <w:r>
      <w:fldChar w:fldCharType="separate"/>
    </w:r>
    <w:r w:rsidR="00EF5CF8">
      <w:rPr>
        <w:noProof/>
      </w:rPr>
      <w:t>ii</w:t>
    </w:r>
    <w:r>
      <w:fldChar w:fldCharType="end"/>
    </w:r>
  </w:p>
  <w:tbl>
    <w:tblPr>
      <w:tblW w:w="9587" w:type="dxa"/>
      <w:tblInd w:w="-227" w:type="dxa"/>
      <w:tblLayout w:type="fixed"/>
      <w:tblLook w:val="01E0" w:firstRow="1" w:lastRow="1" w:firstColumn="1" w:lastColumn="1" w:noHBand="0" w:noVBand="0"/>
    </w:tblPr>
    <w:tblGrid>
      <w:gridCol w:w="9587"/>
    </w:tblGrid>
    <w:tr w:rsidR="009F383F" w:rsidRPr="00DD3DAE" w14:paraId="518AE668" w14:textId="77777777" w:rsidTr="00D87D77">
      <w:tc>
        <w:tcPr>
          <w:tcW w:w="9587" w:type="dxa"/>
        </w:tcPr>
        <w:p w14:paraId="6E0F06F5" w14:textId="67E12499" w:rsidR="009F383F" w:rsidRPr="008C24EB" w:rsidRDefault="00EF5CF8" w:rsidP="00005E9F">
          <w:pPr>
            <w:pStyle w:val="Footer"/>
            <w:ind w:firstLine="119"/>
          </w:pPr>
          <w:sdt>
            <w:sdtPr>
              <w:alias w:val="Subject"/>
              <w:tag w:val=""/>
              <w:id w:val="969786308"/>
              <w:placeholder>
                <w:docPart w:val="0AB54A17277D4404B0C2561FD3172972"/>
              </w:placeholder>
              <w:dataBinding w:prefixMappings="xmlns:ns0='http://purl.org/dc/elements/1.1/' xmlns:ns1='http://schemas.openxmlformats.org/package/2006/metadata/core-properties' " w:xpath="/ns1:coreProperties[1]/ns0:subject[1]" w:storeItemID="{6C3C8BC8-F283-45AE-878A-BAB7291924A1}"/>
              <w:text/>
            </w:sdtPr>
            <w:sdtEndPr/>
            <w:sdtContent>
              <w:r w:rsidR="009F383F">
                <w:t>Manulife Migration Approach Document</w:t>
              </w:r>
            </w:sdtContent>
          </w:sdt>
          <w:r w:rsidR="009F383F" w:rsidRPr="008C24EB">
            <w:t xml:space="preserve">, Version </w:t>
          </w:r>
          <w:r w:rsidR="009F383F">
            <w:t>0.1</w:t>
          </w:r>
          <w:r w:rsidR="009F383F" w:rsidRPr="008C24EB">
            <w:t xml:space="preserve">, </w:t>
          </w:r>
          <w:sdt>
            <w:sdtPr>
              <w:alias w:val="Status"/>
              <w:tag w:val="Status"/>
              <w:id w:val="-1651353137"/>
              <w:placeholder>
                <w:docPart w:val="434ED9DBA2814195B97CB20631E2B832"/>
              </w:placeholder>
              <w:dataBinding w:xpath="/root[1]/DocumentStatus[1]" w:storeItemID="{D70714E8-8B3E-46DD-9586-7987C5998C8E}"/>
              <w:text/>
            </w:sdtPr>
            <w:sdtEndPr/>
            <w:sdtContent>
              <w:r w:rsidR="009F383F">
                <w:t>Final</w:t>
              </w:r>
            </w:sdtContent>
          </w:sdt>
        </w:p>
      </w:tc>
    </w:tr>
  </w:tbl>
  <w:p w14:paraId="58B5F1EE" w14:textId="77777777" w:rsidR="009F383F" w:rsidRPr="008C24EB" w:rsidRDefault="009F383F" w:rsidP="00C14C70">
    <w:pPr>
      <w:rPr>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B09A0" w14:textId="77777777" w:rsidR="009F383F" w:rsidRDefault="009F38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9FE4AE" w14:textId="2AE745DB" w:rsidR="009F383F" w:rsidRDefault="009F383F" w:rsidP="00C14C70">
    <w:pPr>
      <w:pStyle w:val="Footer"/>
      <w:pBdr>
        <w:top w:val="single" w:sz="4" w:space="1" w:color="auto"/>
      </w:pBdr>
      <w:jc w:val="right"/>
    </w:pPr>
    <w:r>
      <w:fldChar w:fldCharType="begin"/>
    </w:r>
    <w:r>
      <w:instrText xml:space="preserve"> PAGE  \* roman  \* MERGEFORMAT </w:instrText>
    </w:r>
    <w:r>
      <w:fldChar w:fldCharType="separate"/>
    </w:r>
    <w:r w:rsidR="00A33790">
      <w:rPr>
        <w:noProof/>
      </w:rPr>
      <w:t>v</w:t>
    </w:r>
    <w:r>
      <w:fldChar w:fldCharType="end"/>
    </w:r>
  </w:p>
  <w:tbl>
    <w:tblPr>
      <w:tblW w:w="9587" w:type="dxa"/>
      <w:tblInd w:w="-227" w:type="dxa"/>
      <w:tblLayout w:type="fixed"/>
      <w:tblLook w:val="01E0" w:firstRow="1" w:lastRow="1" w:firstColumn="1" w:lastColumn="1" w:noHBand="0" w:noVBand="0"/>
    </w:tblPr>
    <w:tblGrid>
      <w:gridCol w:w="9587"/>
    </w:tblGrid>
    <w:tr w:rsidR="009F383F" w:rsidRPr="00DD3DAE" w14:paraId="37B5F926" w14:textId="77777777" w:rsidTr="00D87D77">
      <w:tc>
        <w:tcPr>
          <w:tcW w:w="9587" w:type="dxa"/>
        </w:tcPr>
        <w:p w14:paraId="5B2864F5" w14:textId="31CF14F2" w:rsidR="009F383F" w:rsidRPr="008C24EB" w:rsidRDefault="009F383F" w:rsidP="00005E9F">
          <w:pPr>
            <w:pStyle w:val="Footer"/>
            <w:ind w:firstLine="119"/>
          </w:pPr>
          <w:r>
            <w:t>Manulife On-Premises SharePoint Migration Approach Document</w:t>
          </w:r>
          <w:r w:rsidRPr="008C24EB">
            <w:t xml:space="preserve">, Version </w:t>
          </w:r>
          <w:sdt>
            <w:sdtPr>
              <w:alias w:val="Version"/>
              <w:tag w:val="Version"/>
              <w:id w:val="-851259167"/>
              <w:placeholder>
                <w:docPart w:val="004C519631C046D7846CAD0C2F7E3840"/>
              </w:placeholder>
              <w15:dataBinding w:xpath="/root[1]/version[1]" w:storeItemID="{00000000-0000-0000-0000-000000000000}"/>
            </w:sdtPr>
            <w:sdtEndPr/>
            <w:sdtContent>
              <w:r>
                <w:t>2.0</w:t>
              </w:r>
            </w:sdtContent>
          </w:sdt>
          <w:r w:rsidRPr="008C24EB">
            <w:t xml:space="preserve">, </w:t>
          </w:r>
          <w:sdt>
            <w:sdtPr>
              <w:alias w:val="Status"/>
              <w:tag w:val="Status"/>
              <w:id w:val="-1042289697"/>
              <w:placeholder>
                <w:docPart w:val="004C519631C046D7846CAD0C2F7E3840"/>
              </w:placeholder>
              <w:dataBinding w:xpath="/root[1]/DocumentStatus[1]" w:storeItemID="{D70714E8-8B3E-46DD-9586-7987C5998C8E}"/>
              <w:text/>
            </w:sdtPr>
            <w:sdtEndPr/>
            <w:sdtContent>
              <w:r>
                <w:t>Final</w:t>
              </w:r>
            </w:sdtContent>
          </w:sdt>
        </w:p>
      </w:tc>
    </w:tr>
  </w:tbl>
  <w:p w14:paraId="5B240118" w14:textId="77777777" w:rsidR="009F383F" w:rsidRPr="008C24EB" w:rsidRDefault="009F383F" w:rsidP="0071423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E0449F" w14:textId="77777777" w:rsidR="009F383F" w:rsidRPr="00714235" w:rsidRDefault="009F383F" w:rsidP="0071423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12A94A" w14:textId="73F9DA16" w:rsidR="009F383F" w:rsidRDefault="009F383F" w:rsidP="00C14C70">
    <w:pPr>
      <w:pStyle w:val="Footer"/>
      <w:pBdr>
        <w:top w:val="single" w:sz="4" w:space="1" w:color="auto"/>
      </w:pBdr>
      <w:jc w:val="right"/>
    </w:pPr>
    <w:r>
      <w:t xml:space="preserve">Page </w:t>
    </w:r>
    <w:r w:rsidRPr="001C230A">
      <w:fldChar w:fldCharType="begin"/>
    </w:r>
    <w:r>
      <w:instrText xml:space="preserve"> PAGE  \* Arabic  \* MERGEFORMAT </w:instrText>
    </w:r>
    <w:r w:rsidRPr="001C230A">
      <w:fldChar w:fldCharType="separate"/>
    </w:r>
    <w:r w:rsidR="00A33790">
      <w:rPr>
        <w:noProof/>
      </w:rPr>
      <w:t>23</w:t>
    </w:r>
    <w:r w:rsidRPr="001C230A">
      <w:fldChar w:fldCharType="end"/>
    </w:r>
  </w:p>
  <w:tbl>
    <w:tblPr>
      <w:tblW w:w="9587" w:type="dxa"/>
      <w:tblInd w:w="-227" w:type="dxa"/>
      <w:tblLayout w:type="fixed"/>
      <w:tblLook w:val="01E0" w:firstRow="1" w:lastRow="1" w:firstColumn="1" w:lastColumn="1" w:noHBand="0" w:noVBand="0"/>
    </w:tblPr>
    <w:tblGrid>
      <w:gridCol w:w="9587"/>
    </w:tblGrid>
    <w:tr w:rsidR="009F383F" w:rsidRPr="00DD3DAE" w14:paraId="2B33236C" w14:textId="51F0C83E" w:rsidTr="00D87D77">
      <w:tc>
        <w:tcPr>
          <w:tcW w:w="9587" w:type="dxa"/>
        </w:tcPr>
        <w:p w14:paraId="71F5337A" w14:textId="4EC1C6AC" w:rsidR="009F383F" w:rsidRPr="008C24EB" w:rsidRDefault="009F383F" w:rsidP="00FD3EAF">
          <w:pPr>
            <w:pStyle w:val="Footer"/>
            <w:ind w:firstLine="119"/>
          </w:pPr>
          <w:bookmarkStart w:id="1070" w:name="_Toc227064252"/>
          <w:r w:rsidRPr="008C24EB">
            <w:t>Migration Plan, Content Migration: SharePoint</w:t>
          </w:r>
          <w:r>
            <w:t xml:space="preserve"> On Premises</w:t>
          </w:r>
          <w:r w:rsidRPr="008C24EB">
            <w:t xml:space="preserve"> </w:t>
          </w:r>
          <w:r>
            <w:t xml:space="preserve">2007 </w:t>
          </w:r>
          <w:r w:rsidRPr="008C24EB">
            <w:t xml:space="preserve">to SharePoint </w:t>
          </w:r>
          <w:r>
            <w:t>Online</w:t>
          </w:r>
          <w:r w:rsidRPr="008C24EB">
            <w:t xml:space="preserve">, Version </w:t>
          </w:r>
          <w:sdt>
            <w:sdtPr>
              <w:alias w:val="Version"/>
              <w:tag w:val="Version"/>
              <w:id w:val="334047237"/>
              <w:placeholder>
                <w:docPart w:val="434ED9DBA2814195B97CB20631E2B832"/>
              </w:placeholder>
              <w15:dataBinding w:prefixMappings="" w:xpath="/root[1]/version[1]" w:storeItemID="{00000000-0000-0000-0000-000000000000}"/>
            </w:sdtPr>
            <w:sdtEndPr/>
            <w:sdtContent>
              <w:r>
                <w:t>2.0</w:t>
              </w:r>
            </w:sdtContent>
          </w:sdt>
          <w:r w:rsidRPr="008C24EB">
            <w:t xml:space="preserve">, </w:t>
          </w:r>
          <w:sdt>
            <w:sdtPr>
              <w:alias w:val="Status"/>
              <w:tag w:val="Status"/>
              <w:id w:val="-1511211400"/>
              <w:placeholder>
                <w:docPart w:val="434ED9DBA2814195B97CB20631E2B832"/>
              </w:placeholder>
              <w:dataBinding w:prefixMappings="" w:xpath="/root[1]/status[1]" w:storeItemID="{00000000-0000-0000-0000-000000000000}"/>
              <w:text/>
            </w:sdtPr>
            <w:sdtEndPr/>
            <w:sdtContent>
              <w:r>
                <w:t>Final</w:t>
              </w:r>
            </w:sdtContent>
          </w:sdt>
        </w:p>
        <w:p w14:paraId="2612682C" w14:textId="2B76EB28" w:rsidR="009F383F" w:rsidRPr="008C24EB" w:rsidRDefault="009F383F" w:rsidP="00C14C70">
          <w:pPr>
            <w:pStyle w:val="Footer"/>
            <w:ind w:firstLine="119"/>
          </w:pPr>
          <w:r w:rsidRPr="008C24EB">
            <w:t>"</w:t>
          </w:r>
          <w:sdt>
            <w:sdtPr>
              <w:alias w:val="FileName"/>
              <w:tag w:val="FileName"/>
              <w:id w:val="1594127459"/>
              <w:placeholder>
                <w:docPart w:val="622C3C33315347798CBBE457FB5B5255"/>
              </w:placeholder>
              <w15:dataBinding w:prefixMappings="" w:xpath="/root[1]/filename[1]" w:storeItemID="{00000000-0000-0000-0000-000000000000}"/>
            </w:sdtPr>
            <w:sdtEndPr>
              <w:rPr>
                <w:noProof/>
              </w:rPr>
            </w:sdtEndPr>
            <w:sdtContent>
              <w:r>
                <w:rPr>
                  <w:lang w:val="fr-FR"/>
                </w:rPr>
                <w:fldChar w:fldCharType="begin"/>
              </w:r>
              <w:r w:rsidRPr="008C24EB">
                <w:instrText xml:space="preserve"> FILENAME \* MERGEFORMAT </w:instrText>
              </w:r>
              <w:r>
                <w:rPr>
                  <w:lang w:val="fr-FR"/>
                </w:rPr>
                <w:fldChar w:fldCharType="separate"/>
              </w:r>
              <w:r>
                <w:rPr>
                  <w:noProof/>
                </w:rPr>
                <w:t>MANULIFE Migration Approach Document.docx</w:t>
              </w:r>
              <w:r>
                <w:rPr>
                  <w:lang w:val="fr-FR"/>
                </w:rPr>
                <w:fldChar w:fldCharType="end"/>
              </w:r>
            </w:sdtContent>
          </w:sdt>
          <w:r w:rsidRPr="008C24EB">
            <w:t>"</w:t>
          </w:r>
        </w:p>
      </w:tc>
    </w:tr>
    <w:bookmarkEnd w:id="1070"/>
  </w:tbl>
  <w:p w14:paraId="63E2ABFE" w14:textId="77777777" w:rsidR="009F383F" w:rsidRPr="008C24EB" w:rsidRDefault="009F383F" w:rsidP="00C14C70">
    <w:pPr>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24DBD" w14:textId="77777777" w:rsidR="009F383F" w:rsidRDefault="009F383F">
      <w:pPr>
        <w:spacing w:after="0" w:line="240" w:lineRule="auto"/>
      </w:pPr>
      <w:r>
        <w:separator/>
      </w:r>
    </w:p>
  </w:footnote>
  <w:footnote w:type="continuationSeparator" w:id="0">
    <w:p w14:paraId="53100135" w14:textId="77777777" w:rsidR="009F383F" w:rsidRDefault="009F383F">
      <w:pPr>
        <w:spacing w:after="0" w:line="240" w:lineRule="auto"/>
      </w:pPr>
      <w:r>
        <w:continuationSeparator/>
      </w:r>
    </w:p>
  </w:footnote>
  <w:footnote w:type="continuationNotice" w:id="1">
    <w:p w14:paraId="50D41DF5" w14:textId="77777777" w:rsidR="009F383F" w:rsidRDefault="009F383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18BF5" w14:textId="77777777" w:rsidR="009F383F" w:rsidRDefault="009F38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aMicrosoftServicios1"/>
      <w:tblW w:w="0" w:type="auto"/>
      <w:tblLook w:val="0600" w:firstRow="0" w:lastRow="0" w:firstColumn="0" w:lastColumn="0" w:noHBand="1" w:noVBand="1"/>
    </w:tblPr>
    <w:tblGrid>
      <w:gridCol w:w="2256"/>
      <w:gridCol w:w="7104"/>
    </w:tblGrid>
    <w:tr w:rsidR="009F383F" w:rsidRPr="00371E8C" w14:paraId="5C53611E" w14:textId="77777777" w:rsidTr="00C53457">
      <w:trPr>
        <w:trHeight w:val="800"/>
      </w:trPr>
      <w:tc>
        <w:tcPr>
          <w:tcW w:w="2256" w:type="dxa"/>
          <w:tcBorders>
            <w:top w:val="nil"/>
            <w:left w:val="nil"/>
            <w:bottom w:val="nil"/>
            <w:right w:val="nil"/>
          </w:tcBorders>
        </w:tcPr>
        <w:p w14:paraId="3CADC806" w14:textId="77777777" w:rsidR="009F383F" w:rsidRPr="00BF6753" w:rsidRDefault="009F383F" w:rsidP="00C91D9D">
          <w:pPr>
            <w:tabs>
              <w:tab w:val="left" w:pos="2850"/>
            </w:tabs>
            <w:rPr>
              <w:rFonts w:ascii="Calibri" w:eastAsia="Calibri" w:hAnsi="Calibri" w:cs="Calibri"/>
              <w:color w:val="85878B"/>
              <w:szCs w:val="16"/>
              <w:lang w:val="en-AU" w:eastAsia="ja-JP"/>
              <w14:textFill>
                <w14:solidFill>
                  <w14:srgbClr w14:val="85878B">
                    <w14:lumMod w14:val="85000"/>
                    <w14:lumOff w14:val="15000"/>
                  </w14:srgbClr>
                </w14:solidFill>
              </w14:textFill>
            </w:rPr>
          </w:pPr>
          <w:r w:rsidRPr="00BF6753">
            <w:rPr>
              <w:rFonts w:ascii="Calibri" w:eastAsia="Calibri" w:hAnsi="Calibri" w:cs="Calibri"/>
              <w:noProof/>
              <w:szCs w:val="16"/>
            </w:rPr>
            <w:drawing>
              <wp:inline distT="0" distB="0" distL="0" distR="0" wp14:anchorId="56D49413" wp14:editId="34418474">
                <wp:extent cx="1295648" cy="276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442" cy="282151"/>
                        </a:xfrm>
                        <a:prstGeom prst="rect">
                          <a:avLst/>
                        </a:prstGeom>
                        <a:noFill/>
                      </pic:spPr>
                    </pic:pic>
                  </a:graphicData>
                </a:graphic>
              </wp:inline>
            </w:drawing>
          </w:r>
        </w:p>
      </w:tc>
      <w:tc>
        <w:tcPr>
          <w:tcW w:w="7104" w:type="dxa"/>
          <w:tcBorders>
            <w:top w:val="nil"/>
            <w:left w:val="nil"/>
            <w:bottom w:val="nil"/>
            <w:right w:val="nil"/>
          </w:tcBorders>
          <w:vAlign w:val="bottom"/>
        </w:tcPr>
        <w:p w14:paraId="0460CC7D" w14:textId="77777777" w:rsidR="009F383F" w:rsidRDefault="009F383F" w:rsidP="00C91D9D">
          <w:pPr>
            <w:jc w:val="right"/>
            <w:rPr>
              <w:rFonts w:ascii="Calibri" w:eastAsia="Calibri" w:hAnsi="Calibri" w:cs="Calibri"/>
              <w:szCs w:val="16"/>
              <w:lang w:val="en-AU" w:eastAsia="ja-JP"/>
            </w:rPr>
          </w:pPr>
          <w:r w:rsidRPr="00BF6753">
            <w:rPr>
              <w:rFonts w:ascii="Calibri" w:eastAsia="Calibri" w:hAnsi="Calibri" w:cs="Calibri"/>
              <w:szCs w:val="16"/>
              <w:lang w:val="en-AU" w:eastAsia="ja-JP"/>
            </w:rPr>
            <w:fldChar w:fldCharType="begin" w:fldLock="1"/>
          </w:r>
          <w:r w:rsidRPr="00BF6753">
            <w:rPr>
              <w:rFonts w:ascii="Calibri" w:eastAsia="Calibri" w:hAnsi="Calibri" w:cs="Calibri"/>
              <w:szCs w:val="16"/>
              <w:lang w:val="en-AU" w:eastAsia="ja-JP"/>
            </w:rPr>
            <w:instrText xml:space="preserve"> IF </w:instrText>
          </w:r>
          <w:r w:rsidRPr="00BF6753">
            <w:rPr>
              <w:rFonts w:ascii="Calibri" w:eastAsia="Calibri" w:hAnsi="Calibri" w:cs="Calibri"/>
              <w:szCs w:val="16"/>
              <w:lang w:val="en-AU" w:eastAsia="ja-JP"/>
            </w:rPr>
            <w:fldChar w:fldCharType="begin" w:fldLock="1"/>
          </w:r>
          <w:r w:rsidRPr="00BF6753">
            <w:rPr>
              <w:rFonts w:ascii="Calibri" w:eastAsia="Calibri" w:hAnsi="Calibri" w:cs="Calibri"/>
              <w:szCs w:val="16"/>
              <w:lang w:val="en-AU" w:eastAsia="ja-JP"/>
            </w:rPr>
            <w:instrText xml:space="preserve"> DOCPROPERTY  Confidential  \* MERGEFORMAT </w:instrText>
          </w:r>
          <w:r w:rsidRPr="00BF6753">
            <w:rPr>
              <w:rFonts w:ascii="Calibri" w:eastAsia="Calibri" w:hAnsi="Calibri" w:cs="Calibri"/>
              <w:szCs w:val="16"/>
              <w:lang w:val="en-AU" w:eastAsia="ja-JP"/>
            </w:rPr>
            <w:fldChar w:fldCharType="separate"/>
          </w:r>
          <w:r w:rsidRPr="00BF6753">
            <w:rPr>
              <w:rFonts w:ascii="Calibri" w:eastAsia="Calibri" w:hAnsi="Calibri" w:cs="Calibri"/>
              <w:szCs w:val="16"/>
              <w:lang w:val="en-AU" w:eastAsia="ja-JP"/>
            </w:rPr>
            <w:instrText>0</w:instrTex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instrText xml:space="preserve"> = 0 "Prepared for " "" \* MERGEFORMAT </w:instrText>
          </w:r>
          <w:r w:rsidRPr="00BF6753">
            <w:rPr>
              <w:rFonts w:ascii="Calibri" w:eastAsia="Calibri" w:hAnsi="Calibri" w:cs="Calibri"/>
              <w:szCs w:val="16"/>
              <w:lang w:val="en-AU" w:eastAsia="ja-JP"/>
            </w:rPr>
            <w:fldChar w:fldCharType="separate"/>
          </w:r>
          <w:r w:rsidRPr="00BF6753">
            <w:rPr>
              <w:rFonts w:ascii="Calibri" w:eastAsia="Calibri" w:hAnsi="Calibri" w:cs="Calibri"/>
              <w:noProof/>
              <w:szCs w:val="16"/>
              <w:lang w:val="en-AU" w:eastAsia="ja-JP"/>
            </w:rPr>
            <w:t xml:space="preserve">Prepared for </w:t>
          </w:r>
          <w:r w:rsidRPr="00BF6753">
            <w:rPr>
              <w:rFonts w:ascii="Calibri" w:eastAsia="Calibri" w:hAnsi="Calibri" w:cs="Calibri"/>
              <w:szCs w:val="16"/>
              <w:lang w:val="en-AU" w:eastAsia="ja-JP"/>
            </w:rPr>
            <w:fldChar w:fldCharType="end"/>
          </w:r>
          <w:r>
            <w:rPr>
              <w:rFonts w:ascii="Calibri" w:eastAsia="Calibri" w:hAnsi="Calibri" w:cs="Calibri"/>
              <w:szCs w:val="16"/>
              <w:lang w:val="en-AU" w:eastAsia="ja-JP"/>
            </w:rPr>
            <w:t>Manulife</w:t>
          </w:r>
        </w:p>
        <w:p w14:paraId="71DF5848" w14:textId="68CE170F" w:rsidR="009F383F" w:rsidRDefault="009F383F" w:rsidP="004B51E8">
          <w:pPr>
            <w:jc w:val="center"/>
            <w:rPr>
              <w:rFonts w:ascii="Calibri" w:eastAsia="Calibri" w:hAnsi="Calibri" w:cs="Calibri"/>
              <w:szCs w:val="16"/>
              <w:lang w:val="en-AU" w:eastAsia="ja-JP"/>
            </w:rPr>
          </w:pP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IF </w:instrText>
          </w: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DOCPROPERTY  Confidential  \* MERGEFORMAT </w:instrText>
          </w:r>
          <w:r w:rsidRPr="00BF6753">
            <w:rPr>
              <w:rFonts w:ascii="Calibri" w:eastAsia="Calibri" w:hAnsi="Calibri" w:cs="Calibri"/>
              <w:szCs w:val="16"/>
              <w:lang w:val="en-AU" w:eastAsia="ja-JP"/>
            </w:rPr>
            <w:fldChar w:fldCharType="separate"/>
          </w:r>
          <w:r>
            <w:rPr>
              <w:rFonts w:ascii="Calibri" w:eastAsia="Calibri" w:hAnsi="Calibri" w:cs="Calibri"/>
              <w:b/>
              <w:bCs/>
              <w:szCs w:val="16"/>
              <w:lang w:eastAsia="ja-JP"/>
            </w:rPr>
            <w:instrText>Error! Unknown document property name.</w:instrTex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instrText xml:space="preserve"> = 2 "Microsoft and " "" \* MERGEFORMAT </w:instrText>
          </w:r>
          <w:r w:rsidRPr="00BF6753">
            <w:rPr>
              <w:rFonts w:ascii="Calibri" w:eastAsia="Calibri" w:hAnsi="Calibri" w:cs="Calibri"/>
              <w:szCs w:val="16"/>
              <w:lang w:val="en-AU" w:eastAsia="ja-JP"/>
            </w:rPr>
            <w:fldChar w:fldCharType="end"/>
          </w:r>
        </w:p>
        <w:p w14:paraId="204AB4A6" w14:textId="2A934E5D" w:rsidR="009F383F" w:rsidRPr="00BF6753" w:rsidRDefault="009F383F" w:rsidP="0099525C">
          <w:pPr>
            <w:jc w:val="center"/>
            <w:rPr>
              <w:rFonts w:ascii="Calibri" w:eastAsia="Calibri" w:hAnsi="Calibri" w:cs="Calibri"/>
              <w:szCs w:val="16"/>
              <w:lang w:val="en-AU" w:eastAsia="ja-JP"/>
            </w:rPr>
          </w:pP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IF </w:instrText>
          </w:r>
          <w:r w:rsidRPr="00BF6753">
            <w:rPr>
              <w:rFonts w:ascii="Calibri" w:eastAsia="Calibri" w:hAnsi="Calibri" w:cs="Calibri"/>
              <w:szCs w:val="16"/>
              <w:lang w:val="en-AU" w:eastAsia="ja-JP"/>
            </w:rPr>
            <w:fldChar w:fldCharType="begin"/>
          </w:r>
          <w:r w:rsidRPr="00BF6753">
            <w:rPr>
              <w:rFonts w:ascii="Calibri" w:eastAsia="Calibri" w:hAnsi="Calibri" w:cs="Calibri"/>
              <w:szCs w:val="16"/>
              <w:lang w:val="en-AU" w:eastAsia="ja-JP"/>
            </w:rPr>
            <w:instrText xml:space="preserve"> DOCPROPERTY  Confidential  \* MERGEFORMAT </w:instrText>
          </w:r>
          <w:r w:rsidRPr="00BF6753">
            <w:rPr>
              <w:rFonts w:ascii="Calibri" w:eastAsia="Calibri" w:hAnsi="Calibri" w:cs="Calibri"/>
              <w:szCs w:val="16"/>
              <w:lang w:val="en-AU" w:eastAsia="ja-JP"/>
            </w:rPr>
            <w:fldChar w:fldCharType="separate"/>
          </w:r>
          <w:r>
            <w:rPr>
              <w:rFonts w:ascii="Calibri" w:eastAsia="Calibri" w:hAnsi="Calibri" w:cs="Calibri"/>
              <w:b/>
              <w:bCs/>
              <w:szCs w:val="16"/>
              <w:lang w:eastAsia="ja-JP"/>
            </w:rPr>
            <w:instrText>Error! Unknown document property name.</w:instrText>
          </w:r>
          <w:r w:rsidRPr="00BF6753">
            <w:rPr>
              <w:rFonts w:ascii="Calibri" w:eastAsia="Calibri" w:hAnsi="Calibri" w:cs="Calibri"/>
              <w:szCs w:val="16"/>
              <w:lang w:val="en-AU" w:eastAsia="ja-JP"/>
            </w:rPr>
            <w:fldChar w:fldCharType="end"/>
          </w:r>
          <w:r w:rsidRPr="00BF6753">
            <w:rPr>
              <w:rFonts w:ascii="Calibri" w:eastAsia="Calibri" w:hAnsi="Calibri" w:cs="Calibri"/>
              <w:szCs w:val="16"/>
              <w:lang w:val="en-AU" w:eastAsia="ja-JP"/>
            </w:rPr>
            <w:instrText xml:space="preserve"> &lt;&gt; 0 " Confidential" "" \* MERGEFORMAT </w:instrText>
          </w:r>
          <w:r w:rsidRPr="00BF6753">
            <w:rPr>
              <w:rFonts w:ascii="Calibri" w:eastAsia="Calibri" w:hAnsi="Calibri" w:cs="Calibri"/>
              <w:szCs w:val="16"/>
              <w:lang w:val="en-AU" w:eastAsia="ja-JP"/>
            </w:rPr>
            <w:fldChar w:fldCharType="separate"/>
          </w:r>
          <w:r w:rsidR="00EF5CF8" w:rsidRPr="00BF6753">
            <w:rPr>
              <w:rFonts w:ascii="Calibri" w:eastAsia="Calibri" w:hAnsi="Calibri" w:cs="Calibri"/>
              <w:noProof/>
              <w:szCs w:val="16"/>
              <w:lang w:val="en-AU" w:eastAsia="ja-JP"/>
            </w:rPr>
            <w:t xml:space="preserve"> Confidential</w:t>
          </w:r>
          <w:r w:rsidRPr="00BF6753">
            <w:rPr>
              <w:rFonts w:ascii="Calibri" w:eastAsia="Calibri" w:hAnsi="Calibri" w:cs="Calibri"/>
              <w:szCs w:val="16"/>
              <w:lang w:val="en-AU" w:eastAsia="ja-JP"/>
            </w:rPr>
            <w:fldChar w:fldCharType="end"/>
          </w:r>
        </w:p>
        <w:p w14:paraId="6D010CC2" w14:textId="77777777" w:rsidR="009F383F" w:rsidRPr="00BF6753" w:rsidRDefault="009F383F" w:rsidP="00C91D9D">
          <w:pPr>
            <w:jc w:val="center"/>
            <w:rPr>
              <w:rFonts w:ascii="Calibri" w:eastAsia="Calibri" w:hAnsi="Calibri" w:cs="Calibri"/>
              <w:szCs w:val="16"/>
              <w:lang w:val="en-AU" w:eastAsia="en-AU"/>
            </w:rPr>
          </w:pPr>
        </w:p>
      </w:tc>
    </w:tr>
  </w:tbl>
  <w:p w14:paraId="05C19272" w14:textId="77777777" w:rsidR="009F383F" w:rsidRPr="00371E8C" w:rsidRDefault="009F383F" w:rsidP="004B51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BF40E" w14:textId="77777777" w:rsidR="009F383F" w:rsidRDefault="009F383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45AC5" w14:textId="77777777" w:rsidR="009F383F" w:rsidRPr="00714235" w:rsidRDefault="009F383F" w:rsidP="007142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D"/>
    <w:multiLevelType w:val="singleLevel"/>
    <w:tmpl w:val="BA828F36"/>
    <w:lvl w:ilvl="0">
      <w:start w:val="1"/>
      <w:numFmt w:val="lowerLetter"/>
      <w:pStyle w:val="ListNumber4"/>
      <w:lvlText w:val="%1."/>
      <w:lvlJc w:val="left"/>
      <w:pPr>
        <w:ind w:left="2430" w:hanging="360"/>
      </w:pPr>
      <w:rPr>
        <w:rFonts w:hint="default"/>
        <w:color w:val="008AC8"/>
      </w:rPr>
    </w:lvl>
  </w:abstractNum>
  <w:abstractNum w:abstractNumId="1" w15:restartNumberingAfterBreak="0">
    <w:nsid w:val="FFFFFF7E"/>
    <w:multiLevelType w:val="singleLevel"/>
    <w:tmpl w:val="BA82A1C2"/>
    <w:lvl w:ilvl="0">
      <w:start w:val="1"/>
      <w:numFmt w:val="lowerRoman"/>
      <w:pStyle w:val="ListNumber3"/>
      <w:lvlText w:val="%1."/>
      <w:lvlJc w:val="right"/>
      <w:pPr>
        <w:ind w:left="1440" w:hanging="360"/>
      </w:pPr>
      <w:rPr>
        <w:rFonts w:hint="default"/>
        <w:color w:val="008AC8"/>
      </w:rPr>
    </w:lvl>
  </w:abstractNum>
  <w:abstractNum w:abstractNumId="2" w15:restartNumberingAfterBreak="0">
    <w:nsid w:val="FFFFFF7F"/>
    <w:multiLevelType w:val="singleLevel"/>
    <w:tmpl w:val="D0F00B62"/>
    <w:lvl w:ilvl="0">
      <w:start w:val="1"/>
      <w:numFmt w:val="upperLetter"/>
      <w:pStyle w:val="ListNumber2"/>
      <w:lvlText w:val="%1."/>
      <w:lvlJc w:val="left"/>
      <w:pPr>
        <w:ind w:left="1080" w:hanging="360"/>
      </w:pPr>
      <w:rPr>
        <w:rFonts w:ascii="Segoe UI" w:hAnsi="Segoe UI" w:hint="default"/>
        <w:b w:val="0"/>
        <w:i w:val="0"/>
        <w:color w:val="008AC8"/>
      </w:rPr>
    </w:lvl>
  </w:abstractNum>
  <w:abstractNum w:abstractNumId="3" w15:restartNumberingAfterBreak="0">
    <w:nsid w:val="FFFFFF80"/>
    <w:multiLevelType w:val="singleLevel"/>
    <w:tmpl w:val="BD18C040"/>
    <w:lvl w:ilvl="0">
      <w:start w:val="1"/>
      <w:numFmt w:val="bullet"/>
      <w:pStyle w:val="ListBullet5"/>
      <w:lvlText w:val="•"/>
      <w:lvlJc w:val="left"/>
      <w:pPr>
        <w:ind w:left="2160" w:hanging="360"/>
      </w:pPr>
      <w:rPr>
        <w:rFonts w:ascii="Segoe UI" w:hAnsi="Segoe UI" w:hint="default"/>
        <w:color w:val="008AC8"/>
      </w:rPr>
    </w:lvl>
  </w:abstractNum>
  <w:abstractNum w:abstractNumId="4" w15:restartNumberingAfterBreak="0">
    <w:nsid w:val="FFFFFF81"/>
    <w:multiLevelType w:val="singleLevel"/>
    <w:tmpl w:val="DD0241DA"/>
    <w:lvl w:ilvl="0">
      <w:start w:val="1"/>
      <w:numFmt w:val="bullet"/>
      <w:pStyle w:val="ListBullet4"/>
      <w:lvlText w:val="o"/>
      <w:lvlJc w:val="left"/>
      <w:pPr>
        <w:ind w:left="1800" w:hanging="360"/>
      </w:pPr>
      <w:rPr>
        <w:rFonts w:ascii="Courier New" w:hAnsi="Courier New" w:hint="default"/>
        <w:color w:val="008AC8"/>
      </w:rPr>
    </w:lvl>
  </w:abstractNum>
  <w:abstractNum w:abstractNumId="5" w15:restartNumberingAfterBreak="0">
    <w:nsid w:val="FFFFFF82"/>
    <w:multiLevelType w:val="singleLevel"/>
    <w:tmpl w:val="D38AF324"/>
    <w:lvl w:ilvl="0">
      <w:start w:val="1"/>
      <w:numFmt w:val="bullet"/>
      <w:pStyle w:val="ListBullet3"/>
      <w:lvlText w:val="•"/>
      <w:lvlJc w:val="left"/>
      <w:pPr>
        <w:ind w:left="1440" w:hanging="360"/>
      </w:pPr>
      <w:rPr>
        <w:rFonts w:ascii="Segoe UI" w:hAnsi="Segoe UI" w:hint="default"/>
        <w:color w:val="008AC8"/>
      </w:rPr>
    </w:lvl>
  </w:abstractNum>
  <w:abstractNum w:abstractNumId="6" w15:restartNumberingAfterBreak="0">
    <w:nsid w:val="FFFFFF83"/>
    <w:multiLevelType w:val="singleLevel"/>
    <w:tmpl w:val="867A59A0"/>
    <w:lvl w:ilvl="0">
      <w:start w:val="1"/>
      <w:numFmt w:val="bullet"/>
      <w:pStyle w:val="ListBullet2"/>
      <w:lvlText w:val="o"/>
      <w:lvlJc w:val="left"/>
      <w:pPr>
        <w:ind w:left="792" w:hanging="360"/>
      </w:pPr>
      <w:rPr>
        <w:rFonts w:ascii="Courier New" w:hAnsi="Courier New" w:hint="default"/>
        <w:color w:val="008AC8"/>
      </w:rPr>
    </w:lvl>
  </w:abstractNum>
  <w:abstractNum w:abstractNumId="7" w15:restartNumberingAfterBreak="0">
    <w:nsid w:val="FFFFFF88"/>
    <w:multiLevelType w:val="singleLevel"/>
    <w:tmpl w:val="D8F858DE"/>
    <w:lvl w:ilvl="0">
      <w:start w:val="1"/>
      <w:numFmt w:val="decimal"/>
      <w:pStyle w:val="ListNumber"/>
      <w:lvlText w:val="%1."/>
      <w:lvlJc w:val="left"/>
      <w:pPr>
        <w:ind w:left="720" w:hanging="360"/>
      </w:pPr>
      <w:rPr>
        <w:rFonts w:ascii="Segoe UI" w:hAnsi="Segoe UI" w:hint="default"/>
        <w:b w:val="0"/>
        <w:i w:val="0"/>
        <w:color w:val="008AC8"/>
      </w:rPr>
    </w:lvl>
  </w:abstractNum>
  <w:abstractNum w:abstractNumId="8" w15:restartNumberingAfterBreak="0">
    <w:nsid w:val="002C388C"/>
    <w:multiLevelType w:val="hybridMultilevel"/>
    <w:tmpl w:val="021A1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017937"/>
    <w:multiLevelType w:val="hybridMultilevel"/>
    <w:tmpl w:val="24DA49EA"/>
    <w:lvl w:ilvl="0" w:tplc="9A4A930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27546A"/>
    <w:multiLevelType w:val="hybridMultilevel"/>
    <w:tmpl w:val="6E260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3C5C8F"/>
    <w:multiLevelType w:val="multilevel"/>
    <w:tmpl w:val="E04AFF44"/>
    <w:lvl w:ilvl="0">
      <w:start w:val="1"/>
      <w:numFmt w:val="decimal"/>
      <w:lvlRestart w:val="0"/>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pStyle w:val="NumHeading3"/>
      <w:lvlText w:val="%1.%2.%6"/>
      <w:lvlJc w:val="left"/>
      <w:pPr>
        <w:tabs>
          <w:tab w:val="num" w:pos="4680"/>
        </w:tabs>
        <w:ind w:left="2736" w:hanging="936"/>
      </w:pPr>
      <w:rPr>
        <w:rFonts w:hint="default"/>
      </w:rPr>
    </w:lvl>
    <w:lvl w:ilvl="6">
      <w:start w:val="1"/>
      <w:numFmt w:val="decimal"/>
      <w:pStyle w:val="NumHeading4"/>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2" w15:restartNumberingAfterBreak="0">
    <w:nsid w:val="0E7D72DE"/>
    <w:multiLevelType w:val="multilevel"/>
    <w:tmpl w:val="F26E13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Style2"/>
      <w:lvlText w:val="%1.%2.%3.%4"/>
      <w:lvlJc w:val="left"/>
      <w:pPr>
        <w:ind w:left="864" w:hanging="864"/>
      </w:pPr>
      <w:rPr>
        <w:rFonts w:hint="default"/>
      </w:rPr>
    </w:lvl>
    <w:lvl w:ilvl="4">
      <w:start w:val="1"/>
      <w:numFmt w:val="none"/>
      <w:lvlText w:val=""/>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0EAA4409"/>
    <w:multiLevelType w:val="hybridMultilevel"/>
    <w:tmpl w:val="E012CB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05332C"/>
    <w:multiLevelType w:val="hybridMultilevel"/>
    <w:tmpl w:val="83945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44D701F"/>
    <w:multiLevelType w:val="hybridMultilevel"/>
    <w:tmpl w:val="40BCBA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15451C6B"/>
    <w:multiLevelType w:val="multilevel"/>
    <w:tmpl w:val="066E0242"/>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399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936" w:hanging="936"/>
      </w:pPr>
      <w:rPr>
        <w:rFonts w:hint="default"/>
      </w:rPr>
    </w:lvl>
    <w:lvl w:ilvl="4">
      <w:start w:val="1"/>
      <w:numFmt w:val="decimal"/>
      <w:pStyle w:val="Heading5NumMS"/>
      <w:lvlText w:val="%1.%2.%3.%4.%5"/>
      <w:lvlJc w:val="left"/>
      <w:pPr>
        <w:ind w:left="1224" w:hanging="1224"/>
      </w:pPr>
      <w:rPr>
        <w:rFonts w:hint="default"/>
      </w:rPr>
    </w:lvl>
    <w:lvl w:ilvl="5">
      <w:start w:val="1"/>
      <w:numFmt w:val="decimal"/>
      <w:lvlText w:val="%1.%2.%3.%4.%5.%6."/>
      <w:lvlJc w:val="left"/>
      <w:pPr>
        <w:ind w:left="1224" w:hanging="122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5B15F86"/>
    <w:multiLevelType w:val="hybridMultilevel"/>
    <w:tmpl w:val="079066D4"/>
    <w:lvl w:ilvl="0" w:tplc="207812D2">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88FCBDE4">
      <w:numFmt w:val="bullet"/>
      <w:lvlText w:val="-"/>
      <w:lvlJc w:val="left"/>
      <w:pPr>
        <w:ind w:left="2700" w:hanging="360"/>
      </w:pPr>
      <w:rPr>
        <w:rFonts w:ascii="Segoe UI" w:eastAsiaTheme="minorEastAsia" w:hAnsi="Segoe UI" w:cs="Segoe UI" w:hint="default"/>
      </w:rPr>
    </w:lvl>
    <w:lvl w:ilvl="3" w:tplc="382C4784">
      <w:start w:val="1"/>
      <w:numFmt w:val="upperLetter"/>
      <w:lvlText w:val="%4."/>
      <w:lvlJc w:val="left"/>
      <w:pPr>
        <w:ind w:left="3240" w:hanging="360"/>
      </w:pPr>
      <w:rPr>
        <w:rFonts w:hint="default"/>
        <w:u w:val="single"/>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6A31B7B"/>
    <w:multiLevelType w:val="hybridMultilevel"/>
    <w:tmpl w:val="0F522AC4"/>
    <w:lvl w:ilvl="0" w:tplc="BCA0F90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CD1B22"/>
    <w:multiLevelType w:val="hybridMultilevel"/>
    <w:tmpl w:val="49A47374"/>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F277B5"/>
    <w:multiLevelType w:val="hybridMultilevel"/>
    <w:tmpl w:val="6A444C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CD5AF6"/>
    <w:multiLevelType w:val="hybridMultilevel"/>
    <w:tmpl w:val="21FC4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B87FAB"/>
    <w:multiLevelType w:val="multilevel"/>
    <w:tmpl w:val="92A8D828"/>
    <w:styleLink w:val="Bullets"/>
    <w:lvl w:ilvl="0">
      <w:start w:val="1"/>
      <w:numFmt w:val="bullet"/>
      <w:lvlText w:val=""/>
      <w:lvlJc w:val="left"/>
      <w:pPr>
        <w:ind w:left="714" w:hanging="357"/>
      </w:pPr>
      <w:rPr>
        <w:rFonts w:ascii="Symbol" w:hAnsi="Symbol" w:cs="Times New Roman" w:hint="default"/>
        <w:color w:val="5B9BD5" w:themeColor="accent1"/>
        <w:sz w:val="24"/>
        <w:szCs w:val="20"/>
      </w:rPr>
    </w:lvl>
    <w:lvl w:ilvl="1">
      <w:start w:val="1"/>
      <w:numFmt w:val="bullet"/>
      <w:lvlText w:val=""/>
      <w:lvlJc w:val="left"/>
      <w:pPr>
        <w:tabs>
          <w:tab w:val="num" w:pos="1621"/>
        </w:tabs>
        <w:ind w:left="1071" w:hanging="357"/>
      </w:pPr>
      <w:rPr>
        <w:rFonts w:ascii="Symbol" w:hAnsi="Symbol" w:cs="Times New Roman" w:hint="default"/>
        <w:b w:val="0"/>
        <w:bCs w:val="0"/>
        <w:i w:val="0"/>
        <w:iCs w:val="0"/>
        <w:color w:val="5B9BD5" w:themeColor="accent1"/>
        <w:sz w:val="24"/>
        <w:szCs w:val="20"/>
      </w:rPr>
    </w:lvl>
    <w:lvl w:ilvl="2">
      <w:start w:val="1"/>
      <w:numFmt w:val="bullet"/>
      <w:lvlText w:val=""/>
      <w:lvlJc w:val="left"/>
      <w:pPr>
        <w:tabs>
          <w:tab w:val="num" w:pos="1978"/>
        </w:tabs>
        <w:ind w:left="1428" w:hanging="357"/>
      </w:pPr>
      <w:rPr>
        <w:rFonts w:ascii="Symbol" w:hAnsi="Symbol" w:cs="Times New Roman"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rPr>
        <w:rFonts w:hint="default"/>
      </w:rPr>
    </w:lvl>
    <w:lvl w:ilvl="5">
      <w:start w:val="1"/>
      <w:numFmt w:val="lowerRoman"/>
      <w:lvlText w:val="(%6)"/>
      <w:lvlJc w:val="left"/>
      <w:pPr>
        <w:tabs>
          <w:tab w:val="num" w:pos="3049"/>
        </w:tabs>
        <w:ind w:left="2499" w:hanging="357"/>
      </w:pPr>
      <w:rPr>
        <w:rFonts w:hint="default"/>
      </w:rPr>
    </w:lvl>
    <w:lvl w:ilvl="6">
      <w:start w:val="1"/>
      <w:numFmt w:val="decimal"/>
      <w:lvlText w:val="%7."/>
      <w:lvlJc w:val="left"/>
      <w:pPr>
        <w:tabs>
          <w:tab w:val="num" w:pos="3406"/>
        </w:tabs>
        <w:ind w:left="2856" w:hanging="357"/>
      </w:pPr>
      <w:rPr>
        <w:rFonts w:hint="default"/>
      </w:rPr>
    </w:lvl>
    <w:lvl w:ilvl="7">
      <w:start w:val="1"/>
      <w:numFmt w:val="lowerLetter"/>
      <w:lvlText w:val="%8."/>
      <w:lvlJc w:val="left"/>
      <w:pPr>
        <w:tabs>
          <w:tab w:val="num" w:pos="3763"/>
        </w:tabs>
        <w:ind w:left="3213" w:hanging="357"/>
      </w:pPr>
      <w:rPr>
        <w:rFonts w:hint="default"/>
      </w:rPr>
    </w:lvl>
    <w:lvl w:ilvl="8">
      <w:start w:val="1"/>
      <w:numFmt w:val="lowerRoman"/>
      <w:lvlText w:val="%9."/>
      <w:lvlJc w:val="left"/>
      <w:pPr>
        <w:tabs>
          <w:tab w:val="num" w:pos="4120"/>
        </w:tabs>
        <w:ind w:left="3570" w:hanging="357"/>
      </w:pPr>
      <w:rPr>
        <w:rFonts w:hint="default"/>
      </w:rPr>
    </w:lvl>
  </w:abstractNum>
  <w:abstractNum w:abstractNumId="24" w15:restartNumberingAfterBreak="0">
    <w:nsid w:val="273F5BDA"/>
    <w:multiLevelType w:val="multilevel"/>
    <w:tmpl w:val="9228A626"/>
    <w:numStyleLink w:val="Checklist"/>
  </w:abstractNum>
  <w:abstractNum w:abstractNumId="25" w15:restartNumberingAfterBreak="0">
    <w:nsid w:val="2B7F5356"/>
    <w:multiLevelType w:val="hybridMultilevel"/>
    <w:tmpl w:val="0E1C9810"/>
    <w:lvl w:ilvl="0" w:tplc="2522FAE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F27CC4"/>
    <w:multiLevelType w:val="hybridMultilevel"/>
    <w:tmpl w:val="7C4A9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70548E"/>
    <w:multiLevelType w:val="hybridMultilevel"/>
    <w:tmpl w:val="83945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00321B"/>
    <w:multiLevelType w:val="multilevel"/>
    <w:tmpl w:val="87F67182"/>
    <w:lvl w:ilvl="0">
      <w:start w:val="1"/>
      <w:numFmt w:val="decimal"/>
      <w:pStyle w:val="ListParagraph"/>
      <w:lvlText w:val="%1."/>
      <w:lvlJc w:val="left"/>
      <w:pPr>
        <w:ind w:left="792" w:hanging="360"/>
      </w:pPr>
      <w:rPr>
        <w:rFonts w:hint="default"/>
        <w:color w:val="008AC8"/>
        <w:sz w:val="20"/>
        <w:szCs w:val="20"/>
      </w:rPr>
    </w:lvl>
    <w:lvl w:ilvl="1">
      <w:start w:val="1"/>
      <w:numFmt w:val="lowerLetter"/>
      <w:lvlText w:val="%2."/>
      <w:lvlJc w:val="left"/>
      <w:pPr>
        <w:tabs>
          <w:tab w:val="num" w:pos="1512"/>
        </w:tabs>
        <w:ind w:left="1512" w:hanging="360"/>
      </w:pPr>
      <w:rPr>
        <w:rFonts w:hint="default"/>
        <w:sz w:val="20"/>
        <w:szCs w:val="20"/>
      </w:rPr>
    </w:lvl>
    <w:lvl w:ilvl="2">
      <w:start w:val="1"/>
      <w:numFmt w:val="lowerRoman"/>
      <w:lvlText w:val="%3."/>
      <w:lvlJc w:val="left"/>
      <w:pPr>
        <w:tabs>
          <w:tab w:val="num" w:pos="2232"/>
        </w:tabs>
        <w:ind w:left="2232" w:hanging="360"/>
      </w:pPr>
      <w:rPr>
        <w:rFonts w:hint="default"/>
        <w:sz w:val="20"/>
        <w:szCs w:val="20"/>
      </w:rPr>
    </w:lvl>
    <w:lvl w:ilvl="3">
      <w:start w:val="1"/>
      <w:numFmt w:val="decimal"/>
      <w:lvlText w:val="(%4)"/>
      <w:lvlJc w:val="left"/>
      <w:pPr>
        <w:tabs>
          <w:tab w:val="num" w:pos="10824"/>
        </w:tabs>
        <w:ind w:left="10824" w:hanging="360"/>
      </w:pPr>
      <w:rPr>
        <w:rFonts w:hint="default"/>
      </w:rPr>
    </w:lvl>
    <w:lvl w:ilvl="4">
      <w:start w:val="1"/>
      <w:numFmt w:val="lowerLetter"/>
      <w:lvlText w:val="(%5)"/>
      <w:lvlJc w:val="left"/>
      <w:pPr>
        <w:tabs>
          <w:tab w:val="num" w:pos="11184"/>
        </w:tabs>
        <w:ind w:left="11184" w:hanging="360"/>
      </w:pPr>
      <w:rPr>
        <w:rFonts w:hint="default"/>
      </w:rPr>
    </w:lvl>
    <w:lvl w:ilvl="5">
      <w:start w:val="1"/>
      <w:numFmt w:val="lowerRoman"/>
      <w:lvlText w:val="(%6)"/>
      <w:lvlJc w:val="left"/>
      <w:pPr>
        <w:tabs>
          <w:tab w:val="num" w:pos="11544"/>
        </w:tabs>
        <w:ind w:left="11544" w:hanging="360"/>
      </w:pPr>
      <w:rPr>
        <w:rFonts w:hint="default"/>
      </w:rPr>
    </w:lvl>
    <w:lvl w:ilvl="6">
      <w:start w:val="1"/>
      <w:numFmt w:val="decimal"/>
      <w:lvlText w:val="%7."/>
      <w:lvlJc w:val="left"/>
      <w:pPr>
        <w:tabs>
          <w:tab w:val="num" w:pos="11904"/>
        </w:tabs>
        <w:ind w:left="11904" w:hanging="360"/>
      </w:pPr>
      <w:rPr>
        <w:rFonts w:hint="default"/>
      </w:rPr>
    </w:lvl>
    <w:lvl w:ilvl="7">
      <w:start w:val="1"/>
      <w:numFmt w:val="lowerLetter"/>
      <w:lvlText w:val="%8."/>
      <w:lvlJc w:val="left"/>
      <w:pPr>
        <w:tabs>
          <w:tab w:val="num" w:pos="12264"/>
        </w:tabs>
        <w:ind w:left="12264" w:hanging="360"/>
      </w:pPr>
      <w:rPr>
        <w:rFonts w:hint="default"/>
      </w:rPr>
    </w:lvl>
    <w:lvl w:ilvl="8">
      <w:start w:val="1"/>
      <w:numFmt w:val="lowerRoman"/>
      <w:lvlText w:val="%9."/>
      <w:lvlJc w:val="left"/>
      <w:pPr>
        <w:tabs>
          <w:tab w:val="num" w:pos="12624"/>
        </w:tabs>
        <w:ind w:left="12624" w:hanging="360"/>
      </w:pPr>
      <w:rPr>
        <w:rFonts w:hint="default"/>
      </w:rPr>
    </w:lvl>
  </w:abstractNum>
  <w:abstractNum w:abstractNumId="29" w15:restartNumberingAfterBreak="0">
    <w:nsid w:val="35D140E5"/>
    <w:multiLevelType w:val="hybridMultilevel"/>
    <w:tmpl w:val="A09066C6"/>
    <w:lvl w:ilvl="0" w:tplc="18E20004">
      <w:start w:val="1"/>
      <w:numFmt w:val="bullet"/>
      <w:lvlText w:val="•"/>
      <w:lvlJc w:val="left"/>
      <w:pPr>
        <w:tabs>
          <w:tab w:val="num" w:pos="720"/>
        </w:tabs>
        <w:ind w:left="720" w:hanging="360"/>
      </w:pPr>
      <w:rPr>
        <w:rFonts w:ascii="Arial" w:hAnsi="Arial" w:hint="default"/>
      </w:rPr>
    </w:lvl>
    <w:lvl w:ilvl="1" w:tplc="069E4710">
      <w:numFmt w:val="bullet"/>
      <w:lvlText w:val="•"/>
      <w:lvlJc w:val="left"/>
      <w:pPr>
        <w:tabs>
          <w:tab w:val="num" w:pos="1440"/>
        </w:tabs>
        <w:ind w:left="1440" w:hanging="360"/>
      </w:pPr>
      <w:rPr>
        <w:rFonts w:ascii="Arial" w:hAnsi="Arial" w:hint="default"/>
      </w:rPr>
    </w:lvl>
    <w:lvl w:ilvl="2" w:tplc="A79441C2" w:tentative="1">
      <w:start w:val="1"/>
      <w:numFmt w:val="bullet"/>
      <w:lvlText w:val="•"/>
      <w:lvlJc w:val="left"/>
      <w:pPr>
        <w:tabs>
          <w:tab w:val="num" w:pos="2160"/>
        </w:tabs>
        <w:ind w:left="2160" w:hanging="360"/>
      </w:pPr>
      <w:rPr>
        <w:rFonts w:ascii="Arial" w:hAnsi="Arial" w:hint="default"/>
      </w:rPr>
    </w:lvl>
    <w:lvl w:ilvl="3" w:tplc="FBEEA730" w:tentative="1">
      <w:start w:val="1"/>
      <w:numFmt w:val="bullet"/>
      <w:lvlText w:val="•"/>
      <w:lvlJc w:val="left"/>
      <w:pPr>
        <w:tabs>
          <w:tab w:val="num" w:pos="2880"/>
        </w:tabs>
        <w:ind w:left="2880" w:hanging="360"/>
      </w:pPr>
      <w:rPr>
        <w:rFonts w:ascii="Arial" w:hAnsi="Arial" w:hint="default"/>
      </w:rPr>
    </w:lvl>
    <w:lvl w:ilvl="4" w:tplc="4C68B052" w:tentative="1">
      <w:start w:val="1"/>
      <w:numFmt w:val="bullet"/>
      <w:lvlText w:val="•"/>
      <w:lvlJc w:val="left"/>
      <w:pPr>
        <w:tabs>
          <w:tab w:val="num" w:pos="3600"/>
        </w:tabs>
        <w:ind w:left="3600" w:hanging="360"/>
      </w:pPr>
      <w:rPr>
        <w:rFonts w:ascii="Arial" w:hAnsi="Arial" w:hint="default"/>
      </w:rPr>
    </w:lvl>
    <w:lvl w:ilvl="5" w:tplc="AC301976" w:tentative="1">
      <w:start w:val="1"/>
      <w:numFmt w:val="bullet"/>
      <w:lvlText w:val="•"/>
      <w:lvlJc w:val="left"/>
      <w:pPr>
        <w:tabs>
          <w:tab w:val="num" w:pos="4320"/>
        </w:tabs>
        <w:ind w:left="4320" w:hanging="360"/>
      </w:pPr>
      <w:rPr>
        <w:rFonts w:ascii="Arial" w:hAnsi="Arial" w:hint="default"/>
      </w:rPr>
    </w:lvl>
    <w:lvl w:ilvl="6" w:tplc="06DC65DA" w:tentative="1">
      <w:start w:val="1"/>
      <w:numFmt w:val="bullet"/>
      <w:lvlText w:val="•"/>
      <w:lvlJc w:val="left"/>
      <w:pPr>
        <w:tabs>
          <w:tab w:val="num" w:pos="5040"/>
        </w:tabs>
        <w:ind w:left="5040" w:hanging="360"/>
      </w:pPr>
      <w:rPr>
        <w:rFonts w:ascii="Arial" w:hAnsi="Arial" w:hint="default"/>
      </w:rPr>
    </w:lvl>
    <w:lvl w:ilvl="7" w:tplc="F224FA84" w:tentative="1">
      <w:start w:val="1"/>
      <w:numFmt w:val="bullet"/>
      <w:lvlText w:val="•"/>
      <w:lvlJc w:val="left"/>
      <w:pPr>
        <w:tabs>
          <w:tab w:val="num" w:pos="5760"/>
        </w:tabs>
        <w:ind w:left="5760" w:hanging="360"/>
      </w:pPr>
      <w:rPr>
        <w:rFonts w:ascii="Arial" w:hAnsi="Arial" w:hint="default"/>
      </w:rPr>
    </w:lvl>
    <w:lvl w:ilvl="8" w:tplc="66A06E5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922114A"/>
    <w:multiLevelType w:val="hybridMultilevel"/>
    <w:tmpl w:val="6E2604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A07ED2"/>
    <w:multiLevelType w:val="multilevel"/>
    <w:tmpl w:val="B1C0B846"/>
    <w:styleLink w:val="Style1"/>
    <w:lvl w:ilvl="0">
      <w:start w:val="1"/>
      <w:numFmt w:val="bullet"/>
      <w:pStyle w:val="List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32" w15:restartNumberingAfterBreak="0">
    <w:nsid w:val="41436AC0"/>
    <w:multiLevelType w:val="hybridMultilevel"/>
    <w:tmpl w:val="1F0A31AE"/>
    <w:lvl w:ilvl="0" w:tplc="D8D28436">
      <w:start w:val="1"/>
      <w:numFmt w:val="decimal"/>
      <w:pStyle w:val="Heading5Numbered"/>
      <w:lvlText w:val="%1.1.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2422B5C"/>
    <w:multiLevelType w:val="multilevel"/>
    <w:tmpl w:val="772445B0"/>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34" w15:restartNumberingAfterBreak="0">
    <w:nsid w:val="52457956"/>
    <w:multiLevelType w:val="hybridMultilevel"/>
    <w:tmpl w:val="DFFEB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D30A06"/>
    <w:multiLevelType w:val="hybridMultilevel"/>
    <w:tmpl w:val="4992B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05F75ED"/>
    <w:multiLevelType w:val="hybridMultilevel"/>
    <w:tmpl w:val="0BA63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1A7D8B"/>
    <w:multiLevelType w:val="hybridMultilevel"/>
    <w:tmpl w:val="0E401D92"/>
    <w:lvl w:ilvl="0" w:tplc="CF604382">
      <w:start w:val="1"/>
      <w:numFmt w:val="decimal"/>
      <w:lvlText w:val="%1."/>
      <w:lvlJc w:val="left"/>
      <w:pPr>
        <w:ind w:left="720" w:hanging="360"/>
      </w:pPr>
      <w:rPr>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622B6A5A"/>
    <w:multiLevelType w:val="hybridMultilevel"/>
    <w:tmpl w:val="C8FAA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CF111A"/>
    <w:multiLevelType w:val="hybridMultilevel"/>
    <w:tmpl w:val="9D265AC8"/>
    <w:lvl w:ilvl="0" w:tplc="2DB0077E">
      <w:start w:val="1"/>
      <w:numFmt w:val="bullet"/>
      <w:lvlText w:val="•"/>
      <w:lvlJc w:val="left"/>
      <w:pPr>
        <w:tabs>
          <w:tab w:val="num" w:pos="720"/>
        </w:tabs>
        <w:ind w:left="720" w:hanging="360"/>
      </w:pPr>
      <w:rPr>
        <w:rFonts w:ascii="Arial" w:hAnsi="Arial" w:hint="default"/>
      </w:rPr>
    </w:lvl>
    <w:lvl w:ilvl="1" w:tplc="C46282B2" w:tentative="1">
      <w:start w:val="1"/>
      <w:numFmt w:val="bullet"/>
      <w:lvlText w:val="•"/>
      <w:lvlJc w:val="left"/>
      <w:pPr>
        <w:tabs>
          <w:tab w:val="num" w:pos="1440"/>
        </w:tabs>
        <w:ind w:left="1440" w:hanging="360"/>
      </w:pPr>
      <w:rPr>
        <w:rFonts w:ascii="Arial" w:hAnsi="Arial" w:hint="default"/>
      </w:rPr>
    </w:lvl>
    <w:lvl w:ilvl="2" w:tplc="8C8A1280" w:tentative="1">
      <w:start w:val="1"/>
      <w:numFmt w:val="bullet"/>
      <w:lvlText w:val="•"/>
      <w:lvlJc w:val="left"/>
      <w:pPr>
        <w:tabs>
          <w:tab w:val="num" w:pos="2160"/>
        </w:tabs>
        <w:ind w:left="2160" w:hanging="360"/>
      </w:pPr>
      <w:rPr>
        <w:rFonts w:ascii="Arial" w:hAnsi="Arial" w:hint="default"/>
      </w:rPr>
    </w:lvl>
    <w:lvl w:ilvl="3" w:tplc="2416E6F2" w:tentative="1">
      <w:start w:val="1"/>
      <w:numFmt w:val="bullet"/>
      <w:lvlText w:val="•"/>
      <w:lvlJc w:val="left"/>
      <w:pPr>
        <w:tabs>
          <w:tab w:val="num" w:pos="2880"/>
        </w:tabs>
        <w:ind w:left="2880" w:hanging="360"/>
      </w:pPr>
      <w:rPr>
        <w:rFonts w:ascii="Arial" w:hAnsi="Arial" w:hint="default"/>
      </w:rPr>
    </w:lvl>
    <w:lvl w:ilvl="4" w:tplc="5EB6C5A8" w:tentative="1">
      <w:start w:val="1"/>
      <w:numFmt w:val="bullet"/>
      <w:lvlText w:val="•"/>
      <w:lvlJc w:val="left"/>
      <w:pPr>
        <w:tabs>
          <w:tab w:val="num" w:pos="3600"/>
        </w:tabs>
        <w:ind w:left="3600" w:hanging="360"/>
      </w:pPr>
      <w:rPr>
        <w:rFonts w:ascii="Arial" w:hAnsi="Arial" w:hint="default"/>
      </w:rPr>
    </w:lvl>
    <w:lvl w:ilvl="5" w:tplc="763A2A8E" w:tentative="1">
      <w:start w:val="1"/>
      <w:numFmt w:val="bullet"/>
      <w:lvlText w:val="•"/>
      <w:lvlJc w:val="left"/>
      <w:pPr>
        <w:tabs>
          <w:tab w:val="num" w:pos="4320"/>
        </w:tabs>
        <w:ind w:left="4320" w:hanging="360"/>
      </w:pPr>
      <w:rPr>
        <w:rFonts w:ascii="Arial" w:hAnsi="Arial" w:hint="default"/>
      </w:rPr>
    </w:lvl>
    <w:lvl w:ilvl="6" w:tplc="E0EAFD58" w:tentative="1">
      <w:start w:val="1"/>
      <w:numFmt w:val="bullet"/>
      <w:lvlText w:val="•"/>
      <w:lvlJc w:val="left"/>
      <w:pPr>
        <w:tabs>
          <w:tab w:val="num" w:pos="5040"/>
        </w:tabs>
        <w:ind w:left="5040" w:hanging="360"/>
      </w:pPr>
      <w:rPr>
        <w:rFonts w:ascii="Arial" w:hAnsi="Arial" w:hint="default"/>
      </w:rPr>
    </w:lvl>
    <w:lvl w:ilvl="7" w:tplc="A68267A6" w:tentative="1">
      <w:start w:val="1"/>
      <w:numFmt w:val="bullet"/>
      <w:lvlText w:val="•"/>
      <w:lvlJc w:val="left"/>
      <w:pPr>
        <w:tabs>
          <w:tab w:val="num" w:pos="5760"/>
        </w:tabs>
        <w:ind w:left="5760" w:hanging="360"/>
      </w:pPr>
      <w:rPr>
        <w:rFonts w:ascii="Arial" w:hAnsi="Arial" w:hint="default"/>
      </w:rPr>
    </w:lvl>
    <w:lvl w:ilvl="8" w:tplc="B552B262"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6022841"/>
    <w:multiLevelType w:val="hybridMultilevel"/>
    <w:tmpl w:val="839455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F53201"/>
    <w:multiLevelType w:val="multilevel"/>
    <w:tmpl w:val="B7A0F0C0"/>
    <w:styleLink w:val="NumberedList"/>
    <w:lvl w:ilvl="0">
      <w:start w:val="1"/>
      <w:numFmt w:val="decimal"/>
      <w:lvlText w:val="%1."/>
      <w:lvlJc w:val="left"/>
      <w:pPr>
        <w:tabs>
          <w:tab w:val="num" w:pos="720"/>
        </w:tabs>
        <w:ind w:left="720" w:hanging="360"/>
      </w:pPr>
      <w:rPr>
        <w:rFonts w:ascii="Segoe UI" w:hAnsi="Segoe UI" w:cs="Segoe"/>
        <w:color w:val="008AC8"/>
        <w:sz w:val="22"/>
        <w:szCs w:val="20"/>
      </w:rPr>
    </w:lvl>
    <w:lvl w:ilvl="1">
      <w:start w:val="1"/>
      <w:numFmt w:val="lowerLetter"/>
      <w:lvlText w:val="%2."/>
      <w:lvlJc w:val="left"/>
      <w:pPr>
        <w:tabs>
          <w:tab w:val="num" w:pos="1440"/>
        </w:tabs>
        <w:ind w:left="1440" w:hanging="360"/>
      </w:pPr>
      <w:rPr>
        <w:rFonts w:ascii="Segoe UI" w:hAnsi="Segoe UI"/>
        <w:color w:val="008AC8"/>
        <w:sz w:val="20"/>
        <w:szCs w:val="20"/>
      </w:rPr>
    </w:lvl>
    <w:lvl w:ilvl="2">
      <w:start w:val="1"/>
      <w:numFmt w:val="lowerRoman"/>
      <w:lvlText w:val="%3."/>
      <w:lvlJc w:val="left"/>
      <w:pPr>
        <w:tabs>
          <w:tab w:val="num" w:pos="2160"/>
        </w:tabs>
        <w:ind w:left="2160" w:hanging="360"/>
      </w:pPr>
      <w:rPr>
        <w:rFonts w:ascii="Segoe UI" w:hAnsi="Segoe UI"/>
        <w:color w:val="008AC8"/>
        <w:sz w:val="20"/>
        <w:szCs w:val="20"/>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42" w15:restartNumberingAfterBreak="0">
    <w:nsid w:val="6DB22422"/>
    <w:multiLevelType w:val="multilevel"/>
    <w:tmpl w:val="9228A626"/>
    <w:styleLink w:val="Checklist"/>
    <w:lvl w:ilvl="0">
      <w:start w:val="1"/>
      <w:numFmt w:val="bullet"/>
      <w:pStyle w:val="CheckList0"/>
      <w:lvlText w:val=""/>
      <w:lvlJc w:val="left"/>
      <w:pPr>
        <w:tabs>
          <w:tab w:val="num" w:pos="720"/>
        </w:tabs>
        <w:ind w:left="720" w:hanging="360"/>
      </w:pPr>
      <w:rPr>
        <w:rFonts w:ascii="Wingdings" w:hAnsi="Wingdings" w:hint="default"/>
        <w:color w:val="5B9BD5" w:themeColor="accent1"/>
        <w:position w:val="-6"/>
        <w:sz w:val="24"/>
        <w:szCs w:val="28"/>
      </w:rPr>
    </w:lvl>
    <w:lvl w:ilvl="1">
      <w:start w:val="1"/>
      <w:numFmt w:val="bullet"/>
      <w:lvlText w:val=""/>
      <w:lvlJc w:val="left"/>
      <w:pPr>
        <w:tabs>
          <w:tab w:val="num" w:pos="720"/>
        </w:tabs>
        <w:ind w:left="720" w:hanging="360"/>
      </w:pPr>
      <w:rPr>
        <w:rFonts w:ascii="Wingdings" w:hAnsi="Wingdings" w:cs="Times New Roman" w:hint="default"/>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hint="default"/>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3" w15:restartNumberingAfterBreak="0">
    <w:nsid w:val="71342C37"/>
    <w:multiLevelType w:val="hybridMultilevel"/>
    <w:tmpl w:val="A560B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FE0067"/>
    <w:multiLevelType w:val="hybridMultilevel"/>
    <w:tmpl w:val="61321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9FE4A2C"/>
    <w:multiLevelType w:val="hybridMultilevel"/>
    <w:tmpl w:val="97CAB1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7CC43D5E"/>
    <w:multiLevelType w:val="hybridMultilevel"/>
    <w:tmpl w:val="FB627A32"/>
    <w:lvl w:ilvl="0" w:tplc="7472B114">
      <w:start w:val="1"/>
      <w:numFmt w:val="bullet"/>
      <w:lvlText w:val="•"/>
      <w:lvlJc w:val="left"/>
      <w:pPr>
        <w:tabs>
          <w:tab w:val="num" w:pos="720"/>
        </w:tabs>
        <w:ind w:left="720" w:hanging="360"/>
      </w:pPr>
      <w:rPr>
        <w:rFonts w:ascii="Arial" w:hAnsi="Arial" w:hint="default"/>
      </w:rPr>
    </w:lvl>
    <w:lvl w:ilvl="1" w:tplc="EFC27980">
      <w:start w:val="1"/>
      <w:numFmt w:val="bullet"/>
      <w:lvlText w:val="•"/>
      <w:lvlJc w:val="left"/>
      <w:pPr>
        <w:tabs>
          <w:tab w:val="num" w:pos="1440"/>
        </w:tabs>
        <w:ind w:left="1440" w:hanging="360"/>
      </w:pPr>
      <w:rPr>
        <w:rFonts w:ascii="Arial" w:hAnsi="Arial" w:hint="default"/>
      </w:rPr>
    </w:lvl>
    <w:lvl w:ilvl="2" w:tplc="9BD85CEE" w:tentative="1">
      <w:start w:val="1"/>
      <w:numFmt w:val="bullet"/>
      <w:lvlText w:val="•"/>
      <w:lvlJc w:val="left"/>
      <w:pPr>
        <w:tabs>
          <w:tab w:val="num" w:pos="2160"/>
        </w:tabs>
        <w:ind w:left="2160" w:hanging="360"/>
      </w:pPr>
      <w:rPr>
        <w:rFonts w:ascii="Arial" w:hAnsi="Arial" w:hint="default"/>
      </w:rPr>
    </w:lvl>
    <w:lvl w:ilvl="3" w:tplc="7FD80236" w:tentative="1">
      <w:start w:val="1"/>
      <w:numFmt w:val="bullet"/>
      <w:lvlText w:val="•"/>
      <w:lvlJc w:val="left"/>
      <w:pPr>
        <w:tabs>
          <w:tab w:val="num" w:pos="2880"/>
        </w:tabs>
        <w:ind w:left="2880" w:hanging="360"/>
      </w:pPr>
      <w:rPr>
        <w:rFonts w:ascii="Arial" w:hAnsi="Arial" w:hint="default"/>
      </w:rPr>
    </w:lvl>
    <w:lvl w:ilvl="4" w:tplc="414A3944" w:tentative="1">
      <w:start w:val="1"/>
      <w:numFmt w:val="bullet"/>
      <w:lvlText w:val="•"/>
      <w:lvlJc w:val="left"/>
      <w:pPr>
        <w:tabs>
          <w:tab w:val="num" w:pos="3600"/>
        </w:tabs>
        <w:ind w:left="3600" w:hanging="360"/>
      </w:pPr>
      <w:rPr>
        <w:rFonts w:ascii="Arial" w:hAnsi="Arial" w:hint="default"/>
      </w:rPr>
    </w:lvl>
    <w:lvl w:ilvl="5" w:tplc="66346BB6" w:tentative="1">
      <w:start w:val="1"/>
      <w:numFmt w:val="bullet"/>
      <w:lvlText w:val="•"/>
      <w:lvlJc w:val="left"/>
      <w:pPr>
        <w:tabs>
          <w:tab w:val="num" w:pos="4320"/>
        </w:tabs>
        <w:ind w:left="4320" w:hanging="360"/>
      </w:pPr>
      <w:rPr>
        <w:rFonts w:ascii="Arial" w:hAnsi="Arial" w:hint="default"/>
      </w:rPr>
    </w:lvl>
    <w:lvl w:ilvl="6" w:tplc="A3080576" w:tentative="1">
      <w:start w:val="1"/>
      <w:numFmt w:val="bullet"/>
      <w:lvlText w:val="•"/>
      <w:lvlJc w:val="left"/>
      <w:pPr>
        <w:tabs>
          <w:tab w:val="num" w:pos="5040"/>
        </w:tabs>
        <w:ind w:left="5040" w:hanging="360"/>
      </w:pPr>
      <w:rPr>
        <w:rFonts w:ascii="Arial" w:hAnsi="Arial" w:hint="default"/>
      </w:rPr>
    </w:lvl>
    <w:lvl w:ilvl="7" w:tplc="CC8A6FD8" w:tentative="1">
      <w:start w:val="1"/>
      <w:numFmt w:val="bullet"/>
      <w:lvlText w:val="•"/>
      <w:lvlJc w:val="left"/>
      <w:pPr>
        <w:tabs>
          <w:tab w:val="num" w:pos="5760"/>
        </w:tabs>
        <w:ind w:left="5760" w:hanging="360"/>
      </w:pPr>
      <w:rPr>
        <w:rFonts w:ascii="Arial" w:hAnsi="Arial" w:hint="default"/>
      </w:rPr>
    </w:lvl>
    <w:lvl w:ilvl="8" w:tplc="3094EFF6" w:tentative="1">
      <w:start w:val="1"/>
      <w:numFmt w:val="bullet"/>
      <w:lvlText w:val="•"/>
      <w:lvlJc w:val="left"/>
      <w:pPr>
        <w:tabs>
          <w:tab w:val="num" w:pos="6480"/>
        </w:tabs>
        <w:ind w:left="6480" w:hanging="360"/>
      </w:pPr>
      <w:rPr>
        <w:rFonts w:ascii="Arial" w:hAnsi="Arial" w:hint="default"/>
      </w:rPr>
    </w:lvl>
  </w:abstractNum>
  <w:num w:numId="1">
    <w:abstractNumId w:val="15"/>
  </w:num>
  <w:num w:numId="2">
    <w:abstractNumId w:val="33"/>
  </w:num>
  <w:num w:numId="3">
    <w:abstractNumId w:val="42"/>
  </w:num>
  <w:num w:numId="4">
    <w:abstractNumId w:val="31"/>
  </w:num>
  <w:num w:numId="5">
    <w:abstractNumId w:val="41"/>
  </w:num>
  <w:num w:numId="6">
    <w:abstractNumId w:val="28"/>
  </w:num>
  <w:num w:numId="7">
    <w:abstractNumId w:val="24"/>
  </w:num>
  <w:num w:numId="8">
    <w:abstractNumId w:val="12"/>
  </w:num>
  <w:num w:numId="9">
    <w:abstractNumId w:val="11"/>
    <w:lvlOverride w:ilvl="0">
      <w:lvl w:ilvl="0">
        <w:start w:val="1"/>
        <w:numFmt w:val="decimal"/>
        <w:lvlRestart w:val="0"/>
        <w:pStyle w:val="Heading1Numbered"/>
        <w:lvlText w:val="%1"/>
        <w:lvlJc w:val="left"/>
        <w:pPr>
          <w:ind w:left="936" w:hanging="936"/>
        </w:pPr>
        <w:rPr>
          <w:rFonts w:hint="default"/>
        </w:rPr>
      </w:lvl>
    </w:lvlOverride>
    <w:lvlOverride w:ilvl="1">
      <w:lvl w:ilvl="1">
        <w:start w:val="1"/>
        <w:numFmt w:val="decimal"/>
        <w:pStyle w:val="Heading2Numbered"/>
        <w:lvlText w:val="%1.%2"/>
        <w:lvlJc w:val="left"/>
        <w:pPr>
          <w:ind w:left="936" w:hanging="936"/>
        </w:pPr>
        <w:rPr>
          <w:rFonts w:hint="default"/>
        </w:rPr>
      </w:lvl>
    </w:lvlOverride>
    <w:lvlOverride w:ilvl="2">
      <w:lvl w:ilvl="2">
        <w:start w:val="1"/>
        <w:numFmt w:val="decimal"/>
        <w:pStyle w:val="Heading3Numbered"/>
        <w:lvlText w:val="%1.%2.%3"/>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Text w:val="%1.%2.%3.%4"/>
        <w:lvlJc w:val="left"/>
        <w:pPr>
          <w:ind w:left="936" w:hanging="936"/>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4">
      <w:lvl w:ilvl="4">
        <w:start w:val="1"/>
        <w:numFmt w:val="none"/>
        <w:lvlText w:val=""/>
        <w:lvlJc w:val="left"/>
        <w:pPr>
          <w:ind w:left="1224" w:hanging="1224"/>
        </w:pPr>
        <w:rPr>
          <w:rFonts w:hint="default"/>
        </w:rPr>
      </w:lvl>
    </w:lvlOverride>
    <w:lvlOverride w:ilvl="5">
      <w:lvl w:ilvl="5">
        <w:start w:val="1"/>
        <w:numFmt w:val="decimal"/>
        <w:lvlRestart w:val="2"/>
        <w:pStyle w:val="NumHeading3"/>
        <w:lvlText w:val="%1.%2.%6"/>
        <w:lvlJc w:val="left"/>
        <w:pPr>
          <w:tabs>
            <w:tab w:val="num" w:pos="4680"/>
          </w:tabs>
          <w:ind w:left="2736" w:hanging="936"/>
        </w:pPr>
        <w:rPr>
          <w:rFonts w:hint="default"/>
        </w:rPr>
      </w:lvl>
    </w:lvlOverride>
    <w:lvlOverride w:ilvl="6">
      <w:lvl w:ilvl="6">
        <w:start w:val="1"/>
        <w:numFmt w:val="decimal"/>
        <w:pStyle w:val="NumHeading4"/>
        <w:lvlText w:val="%1.%2.%3.%7"/>
        <w:lvlJc w:val="left"/>
        <w:pPr>
          <w:tabs>
            <w:tab w:val="num" w:pos="5400"/>
          </w:tabs>
          <w:ind w:left="3240" w:hanging="3240"/>
        </w:pPr>
        <w:rPr>
          <w:rFonts w:hint="default"/>
        </w:rPr>
      </w:lvl>
    </w:lvlOverride>
    <w:lvlOverride w:ilvl="7">
      <w:lvl w:ilvl="7">
        <w:start w:val="1"/>
        <w:numFmt w:val="decimal"/>
        <w:lvlText w:val="%1.%2.%3.%4.%5.%6.%7.%8."/>
        <w:lvlJc w:val="left"/>
        <w:pPr>
          <w:tabs>
            <w:tab w:val="num" w:pos="6120"/>
          </w:tabs>
          <w:ind w:left="3744" w:hanging="1224"/>
        </w:pPr>
        <w:rPr>
          <w:rFonts w:hint="default"/>
        </w:rPr>
      </w:lvl>
    </w:lvlOverride>
    <w:lvlOverride w:ilvl="8">
      <w:lvl w:ilvl="8">
        <w:start w:val="1"/>
        <w:numFmt w:val="decimal"/>
        <w:lvlText w:val="%1.%2.%3.%4.%5.%6.%7.%8.%9."/>
        <w:lvlJc w:val="left"/>
        <w:pPr>
          <w:tabs>
            <w:tab w:val="num" w:pos="7200"/>
          </w:tabs>
          <w:ind w:left="4320" w:hanging="1440"/>
        </w:pPr>
        <w:rPr>
          <w:rFonts w:hint="default"/>
        </w:rPr>
      </w:lvl>
    </w:lvlOverride>
  </w:num>
  <w:num w:numId="10">
    <w:abstractNumId w:val="32"/>
  </w:num>
  <w:num w:numId="11">
    <w:abstractNumId w:val="6"/>
  </w:num>
  <w:num w:numId="12">
    <w:abstractNumId w:val="5"/>
  </w:num>
  <w:num w:numId="13">
    <w:abstractNumId w:val="4"/>
  </w:num>
  <w:num w:numId="14">
    <w:abstractNumId w:val="3"/>
  </w:num>
  <w:num w:numId="15">
    <w:abstractNumId w:val="7"/>
  </w:num>
  <w:num w:numId="16">
    <w:abstractNumId w:val="2"/>
  </w:num>
  <w:num w:numId="17">
    <w:abstractNumId w:val="1"/>
  </w:num>
  <w:num w:numId="18">
    <w:abstractNumId w:val="0"/>
  </w:num>
  <w:num w:numId="19">
    <w:abstractNumId w:val="23"/>
  </w:num>
  <w:num w:numId="20">
    <w:abstractNumId w:val="13"/>
  </w:num>
  <w:num w:numId="21">
    <w:abstractNumId w:val="26"/>
  </w:num>
  <w:num w:numId="22">
    <w:abstractNumId w:val="17"/>
  </w:num>
  <w:num w:numId="23">
    <w:abstractNumId w:val="18"/>
  </w:num>
  <w:num w:numId="24">
    <w:abstractNumId w:val="35"/>
  </w:num>
  <w:num w:numId="25">
    <w:abstractNumId w:val="29"/>
  </w:num>
  <w:num w:numId="26">
    <w:abstractNumId w:val="46"/>
  </w:num>
  <w:num w:numId="27">
    <w:abstractNumId w:val="39"/>
  </w:num>
  <w:num w:numId="28">
    <w:abstractNumId w:val="8"/>
  </w:num>
  <w:num w:numId="29">
    <w:abstractNumId w:val="38"/>
  </w:num>
  <w:num w:numId="30">
    <w:abstractNumId w:val="36"/>
  </w:num>
  <w:num w:numId="31">
    <w:abstractNumId w:val="21"/>
  </w:num>
  <w:num w:numId="32">
    <w:abstractNumId w:val="34"/>
  </w:num>
  <w:num w:numId="33">
    <w:abstractNumId w:val="25"/>
  </w:num>
  <w:num w:numId="34">
    <w:abstractNumId w:val="43"/>
  </w:num>
  <w:num w:numId="35">
    <w:abstractNumId w:val="10"/>
  </w:num>
  <w:num w:numId="36">
    <w:abstractNumId w:val="30"/>
  </w:num>
  <w:num w:numId="37">
    <w:abstractNumId w:val="9"/>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 w:numId="40">
    <w:abstractNumId w:val="40"/>
  </w:num>
  <w:num w:numId="41">
    <w:abstractNumId w:val="27"/>
  </w:num>
  <w:num w:numId="42">
    <w:abstractNumId w:val="22"/>
  </w:num>
  <w:num w:numId="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5"/>
  </w:num>
  <w:num w:numId="46">
    <w:abstractNumId w:val="14"/>
  </w:num>
  <w:num w:numId="47">
    <w:abstractNumId w:val="28"/>
  </w:num>
  <w:num w:numId="48">
    <w:abstractNumId w:val="19"/>
  </w:num>
  <w:num w:numId="49">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linkStyles/>
  <w:stylePaneSortMethod w:val="0000"/>
  <w:revisionView w:markup="0"/>
  <w:trackRevisions/>
  <w:defaultTabStop w:val="432"/>
  <w:hyphenationZone w:val="425"/>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EzMTY0MDI3MjYwMLJU0lEKTi0uzszPAykwrgUA08sAqSwAAAA="/>
  </w:docVars>
  <w:rsids>
    <w:rsidRoot w:val="00CC3F68"/>
    <w:rsid w:val="000006A9"/>
    <w:rsid w:val="00000905"/>
    <w:rsid w:val="00000CF4"/>
    <w:rsid w:val="00001D1F"/>
    <w:rsid w:val="000026EC"/>
    <w:rsid w:val="00002AF3"/>
    <w:rsid w:val="00002FA3"/>
    <w:rsid w:val="00003DB1"/>
    <w:rsid w:val="000043E8"/>
    <w:rsid w:val="0000441A"/>
    <w:rsid w:val="00005E9F"/>
    <w:rsid w:val="000060D5"/>
    <w:rsid w:val="00006AA8"/>
    <w:rsid w:val="00006D7E"/>
    <w:rsid w:val="00007EE2"/>
    <w:rsid w:val="00010BC0"/>
    <w:rsid w:val="00012C9B"/>
    <w:rsid w:val="0001328F"/>
    <w:rsid w:val="00013344"/>
    <w:rsid w:val="000138B7"/>
    <w:rsid w:val="00013EDA"/>
    <w:rsid w:val="00014485"/>
    <w:rsid w:val="000147F2"/>
    <w:rsid w:val="000153E0"/>
    <w:rsid w:val="0001596F"/>
    <w:rsid w:val="00015DBB"/>
    <w:rsid w:val="000200EA"/>
    <w:rsid w:val="0002051B"/>
    <w:rsid w:val="00021A9C"/>
    <w:rsid w:val="00023E85"/>
    <w:rsid w:val="000259B1"/>
    <w:rsid w:val="000261B2"/>
    <w:rsid w:val="00026207"/>
    <w:rsid w:val="00026581"/>
    <w:rsid w:val="00027822"/>
    <w:rsid w:val="000278EF"/>
    <w:rsid w:val="000279F0"/>
    <w:rsid w:val="00030288"/>
    <w:rsid w:val="00030992"/>
    <w:rsid w:val="0003153F"/>
    <w:rsid w:val="00032A72"/>
    <w:rsid w:val="00032FF9"/>
    <w:rsid w:val="00033B3F"/>
    <w:rsid w:val="0003452C"/>
    <w:rsid w:val="00035E61"/>
    <w:rsid w:val="0003663B"/>
    <w:rsid w:val="00036DB2"/>
    <w:rsid w:val="00037B5E"/>
    <w:rsid w:val="00040881"/>
    <w:rsid w:val="00042945"/>
    <w:rsid w:val="00042C54"/>
    <w:rsid w:val="00045D23"/>
    <w:rsid w:val="00047FBB"/>
    <w:rsid w:val="0005199D"/>
    <w:rsid w:val="000528E9"/>
    <w:rsid w:val="000551CB"/>
    <w:rsid w:val="000554ED"/>
    <w:rsid w:val="00056646"/>
    <w:rsid w:val="000571B8"/>
    <w:rsid w:val="00057223"/>
    <w:rsid w:val="000577AC"/>
    <w:rsid w:val="00057B2F"/>
    <w:rsid w:val="00057B51"/>
    <w:rsid w:val="00060DBD"/>
    <w:rsid w:val="00060E54"/>
    <w:rsid w:val="000610CB"/>
    <w:rsid w:val="00062442"/>
    <w:rsid w:val="00062497"/>
    <w:rsid w:val="000643AB"/>
    <w:rsid w:val="00064997"/>
    <w:rsid w:val="000652E7"/>
    <w:rsid w:val="000653C3"/>
    <w:rsid w:val="0006715E"/>
    <w:rsid w:val="0007059A"/>
    <w:rsid w:val="00070D4E"/>
    <w:rsid w:val="000713C4"/>
    <w:rsid w:val="00071BDA"/>
    <w:rsid w:val="00072883"/>
    <w:rsid w:val="00072F06"/>
    <w:rsid w:val="000733F1"/>
    <w:rsid w:val="00073E55"/>
    <w:rsid w:val="000743C7"/>
    <w:rsid w:val="0007705B"/>
    <w:rsid w:val="00077CF0"/>
    <w:rsid w:val="00081779"/>
    <w:rsid w:val="0008302A"/>
    <w:rsid w:val="00083655"/>
    <w:rsid w:val="000839A6"/>
    <w:rsid w:val="000845A7"/>
    <w:rsid w:val="000865F9"/>
    <w:rsid w:val="000867EE"/>
    <w:rsid w:val="000870F9"/>
    <w:rsid w:val="00094E16"/>
    <w:rsid w:val="00095A5E"/>
    <w:rsid w:val="00095F4C"/>
    <w:rsid w:val="000968CE"/>
    <w:rsid w:val="0009733B"/>
    <w:rsid w:val="00097FF1"/>
    <w:rsid w:val="000A0E36"/>
    <w:rsid w:val="000A0E4B"/>
    <w:rsid w:val="000A1A2C"/>
    <w:rsid w:val="000A3746"/>
    <w:rsid w:val="000A3E6F"/>
    <w:rsid w:val="000A50E5"/>
    <w:rsid w:val="000A5BCB"/>
    <w:rsid w:val="000A5C76"/>
    <w:rsid w:val="000A6599"/>
    <w:rsid w:val="000A6ED7"/>
    <w:rsid w:val="000B00F9"/>
    <w:rsid w:val="000B034E"/>
    <w:rsid w:val="000B2007"/>
    <w:rsid w:val="000B248B"/>
    <w:rsid w:val="000B32E8"/>
    <w:rsid w:val="000B4C36"/>
    <w:rsid w:val="000B526D"/>
    <w:rsid w:val="000B6AF3"/>
    <w:rsid w:val="000B6C24"/>
    <w:rsid w:val="000B7E5C"/>
    <w:rsid w:val="000C092E"/>
    <w:rsid w:val="000C1807"/>
    <w:rsid w:val="000C3001"/>
    <w:rsid w:val="000C312D"/>
    <w:rsid w:val="000C362A"/>
    <w:rsid w:val="000C3762"/>
    <w:rsid w:val="000C3938"/>
    <w:rsid w:val="000C64DC"/>
    <w:rsid w:val="000C71D4"/>
    <w:rsid w:val="000C76A8"/>
    <w:rsid w:val="000C7A21"/>
    <w:rsid w:val="000D05E5"/>
    <w:rsid w:val="000D091D"/>
    <w:rsid w:val="000D1141"/>
    <w:rsid w:val="000D2934"/>
    <w:rsid w:val="000D55CE"/>
    <w:rsid w:val="000E0311"/>
    <w:rsid w:val="000E0C55"/>
    <w:rsid w:val="000E38C1"/>
    <w:rsid w:val="000E5930"/>
    <w:rsid w:val="000E7101"/>
    <w:rsid w:val="000F273B"/>
    <w:rsid w:val="000F4330"/>
    <w:rsid w:val="000F4709"/>
    <w:rsid w:val="000F47CE"/>
    <w:rsid w:val="000F4B6D"/>
    <w:rsid w:val="000F5A4B"/>
    <w:rsid w:val="000F6C1C"/>
    <w:rsid w:val="0010013E"/>
    <w:rsid w:val="0010223D"/>
    <w:rsid w:val="001025E2"/>
    <w:rsid w:val="00102FF5"/>
    <w:rsid w:val="00103B6B"/>
    <w:rsid w:val="00104611"/>
    <w:rsid w:val="00104981"/>
    <w:rsid w:val="00104FD1"/>
    <w:rsid w:val="0010530D"/>
    <w:rsid w:val="00107795"/>
    <w:rsid w:val="00112463"/>
    <w:rsid w:val="001129AE"/>
    <w:rsid w:val="00112ADF"/>
    <w:rsid w:val="001149DB"/>
    <w:rsid w:val="00114A12"/>
    <w:rsid w:val="001161E2"/>
    <w:rsid w:val="0011676E"/>
    <w:rsid w:val="00117F01"/>
    <w:rsid w:val="00120695"/>
    <w:rsid w:val="001222C2"/>
    <w:rsid w:val="001223B6"/>
    <w:rsid w:val="001226EB"/>
    <w:rsid w:val="00122D23"/>
    <w:rsid w:val="001230D0"/>
    <w:rsid w:val="00123782"/>
    <w:rsid w:val="00123CFD"/>
    <w:rsid w:val="00126E2B"/>
    <w:rsid w:val="00127884"/>
    <w:rsid w:val="00131916"/>
    <w:rsid w:val="00132217"/>
    <w:rsid w:val="00132554"/>
    <w:rsid w:val="00132DE4"/>
    <w:rsid w:val="001341ED"/>
    <w:rsid w:val="00135A11"/>
    <w:rsid w:val="00135CC1"/>
    <w:rsid w:val="00136F38"/>
    <w:rsid w:val="00137FE3"/>
    <w:rsid w:val="00142B83"/>
    <w:rsid w:val="00144326"/>
    <w:rsid w:val="00144E91"/>
    <w:rsid w:val="00145A1E"/>
    <w:rsid w:val="00145ED0"/>
    <w:rsid w:val="00146141"/>
    <w:rsid w:val="00150921"/>
    <w:rsid w:val="00151D5D"/>
    <w:rsid w:val="00151F1C"/>
    <w:rsid w:val="001533FA"/>
    <w:rsid w:val="0015580D"/>
    <w:rsid w:val="00155B29"/>
    <w:rsid w:val="0015705A"/>
    <w:rsid w:val="001602A0"/>
    <w:rsid w:val="00160994"/>
    <w:rsid w:val="0016126D"/>
    <w:rsid w:val="001618F3"/>
    <w:rsid w:val="00161FA4"/>
    <w:rsid w:val="00163F94"/>
    <w:rsid w:val="00164B5B"/>
    <w:rsid w:val="00164F8F"/>
    <w:rsid w:val="00165A28"/>
    <w:rsid w:val="00167BB5"/>
    <w:rsid w:val="0017065F"/>
    <w:rsid w:val="00170D6C"/>
    <w:rsid w:val="001710F9"/>
    <w:rsid w:val="00171465"/>
    <w:rsid w:val="0017155D"/>
    <w:rsid w:val="00173A43"/>
    <w:rsid w:val="0017655E"/>
    <w:rsid w:val="00176848"/>
    <w:rsid w:val="001771BD"/>
    <w:rsid w:val="00177E38"/>
    <w:rsid w:val="00180E08"/>
    <w:rsid w:val="00181C08"/>
    <w:rsid w:val="00183AF4"/>
    <w:rsid w:val="00183B9D"/>
    <w:rsid w:val="0018463F"/>
    <w:rsid w:val="00186136"/>
    <w:rsid w:val="00187226"/>
    <w:rsid w:val="00190B31"/>
    <w:rsid w:val="00190E1A"/>
    <w:rsid w:val="00192099"/>
    <w:rsid w:val="001925D3"/>
    <w:rsid w:val="001938BA"/>
    <w:rsid w:val="00193D5F"/>
    <w:rsid w:val="00195184"/>
    <w:rsid w:val="001958E7"/>
    <w:rsid w:val="00195AF6"/>
    <w:rsid w:val="001964F9"/>
    <w:rsid w:val="001A0F89"/>
    <w:rsid w:val="001A1361"/>
    <w:rsid w:val="001A1DD7"/>
    <w:rsid w:val="001A27A1"/>
    <w:rsid w:val="001A2FCC"/>
    <w:rsid w:val="001A3880"/>
    <w:rsid w:val="001A5BA2"/>
    <w:rsid w:val="001A5DD5"/>
    <w:rsid w:val="001A5DD6"/>
    <w:rsid w:val="001A7332"/>
    <w:rsid w:val="001B02EF"/>
    <w:rsid w:val="001B0B73"/>
    <w:rsid w:val="001B0E43"/>
    <w:rsid w:val="001B1DAD"/>
    <w:rsid w:val="001B1F65"/>
    <w:rsid w:val="001B5ABA"/>
    <w:rsid w:val="001B613E"/>
    <w:rsid w:val="001B6E05"/>
    <w:rsid w:val="001B6E21"/>
    <w:rsid w:val="001B6ECE"/>
    <w:rsid w:val="001B7BB2"/>
    <w:rsid w:val="001B7FBD"/>
    <w:rsid w:val="001C0619"/>
    <w:rsid w:val="001C0ACF"/>
    <w:rsid w:val="001C0DE4"/>
    <w:rsid w:val="001C1F7E"/>
    <w:rsid w:val="001C230A"/>
    <w:rsid w:val="001C36C4"/>
    <w:rsid w:val="001C3843"/>
    <w:rsid w:val="001C3F05"/>
    <w:rsid w:val="001C40A7"/>
    <w:rsid w:val="001C4A70"/>
    <w:rsid w:val="001C53E9"/>
    <w:rsid w:val="001C587A"/>
    <w:rsid w:val="001C73A5"/>
    <w:rsid w:val="001C7B5F"/>
    <w:rsid w:val="001D1015"/>
    <w:rsid w:val="001D1E56"/>
    <w:rsid w:val="001D1ECE"/>
    <w:rsid w:val="001D1FDC"/>
    <w:rsid w:val="001D2179"/>
    <w:rsid w:val="001D25BC"/>
    <w:rsid w:val="001D3BFC"/>
    <w:rsid w:val="001D4E5C"/>
    <w:rsid w:val="001D562A"/>
    <w:rsid w:val="001D6334"/>
    <w:rsid w:val="001D66E5"/>
    <w:rsid w:val="001D68E9"/>
    <w:rsid w:val="001D6D2F"/>
    <w:rsid w:val="001D6F60"/>
    <w:rsid w:val="001D7240"/>
    <w:rsid w:val="001D78D9"/>
    <w:rsid w:val="001E014A"/>
    <w:rsid w:val="001E2D24"/>
    <w:rsid w:val="001E427F"/>
    <w:rsid w:val="001E685C"/>
    <w:rsid w:val="001E68ED"/>
    <w:rsid w:val="001E7248"/>
    <w:rsid w:val="001F0804"/>
    <w:rsid w:val="001F18F3"/>
    <w:rsid w:val="001F1BC1"/>
    <w:rsid w:val="001F2C32"/>
    <w:rsid w:val="001F36FF"/>
    <w:rsid w:val="001F39D2"/>
    <w:rsid w:val="001F59F6"/>
    <w:rsid w:val="001F5D28"/>
    <w:rsid w:val="001F5FF5"/>
    <w:rsid w:val="001F6710"/>
    <w:rsid w:val="001F68A2"/>
    <w:rsid w:val="001F70AE"/>
    <w:rsid w:val="001F7E34"/>
    <w:rsid w:val="002012EA"/>
    <w:rsid w:val="00202241"/>
    <w:rsid w:val="00203EC2"/>
    <w:rsid w:val="0020462E"/>
    <w:rsid w:val="00204C17"/>
    <w:rsid w:val="00205379"/>
    <w:rsid w:val="002109D1"/>
    <w:rsid w:val="00210A6C"/>
    <w:rsid w:val="00210D02"/>
    <w:rsid w:val="00211BAA"/>
    <w:rsid w:val="00212236"/>
    <w:rsid w:val="0021532F"/>
    <w:rsid w:val="00216091"/>
    <w:rsid w:val="00217652"/>
    <w:rsid w:val="0021794B"/>
    <w:rsid w:val="002205D7"/>
    <w:rsid w:val="00220B77"/>
    <w:rsid w:val="002217BE"/>
    <w:rsid w:val="00222CD1"/>
    <w:rsid w:val="00225BF4"/>
    <w:rsid w:val="00226092"/>
    <w:rsid w:val="00226251"/>
    <w:rsid w:val="00226AD9"/>
    <w:rsid w:val="002279D8"/>
    <w:rsid w:val="00230765"/>
    <w:rsid w:val="00230EAC"/>
    <w:rsid w:val="0023112E"/>
    <w:rsid w:val="0023222A"/>
    <w:rsid w:val="0023258F"/>
    <w:rsid w:val="002338F1"/>
    <w:rsid w:val="00233AE3"/>
    <w:rsid w:val="00234FE4"/>
    <w:rsid w:val="0023535C"/>
    <w:rsid w:val="00235B31"/>
    <w:rsid w:val="0023694B"/>
    <w:rsid w:val="00240F4F"/>
    <w:rsid w:val="0024153A"/>
    <w:rsid w:val="00243820"/>
    <w:rsid w:val="00245C73"/>
    <w:rsid w:val="00245DBF"/>
    <w:rsid w:val="00245E11"/>
    <w:rsid w:val="00247173"/>
    <w:rsid w:val="0024719D"/>
    <w:rsid w:val="00247A1E"/>
    <w:rsid w:val="00247D25"/>
    <w:rsid w:val="00251328"/>
    <w:rsid w:val="00253B3E"/>
    <w:rsid w:val="00257397"/>
    <w:rsid w:val="00262AAF"/>
    <w:rsid w:val="0026571B"/>
    <w:rsid w:val="002661A8"/>
    <w:rsid w:val="00266278"/>
    <w:rsid w:val="00266985"/>
    <w:rsid w:val="00267512"/>
    <w:rsid w:val="00267A1A"/>
    <w:rsid w:val="00270958"/>
    <w:rsid w:val="002719BE"/>
    <w:rsid w:val="00272B11"/>
    <w:rsid w:val="0027376C"/>
    <w:rsid w:val="0027387C"/>
    <w:rsid w:val="00273EFB"/>
    <w:rsid w:val="00274478"/>
    <w:rsid w:val="00274DAF"/>
    <w:rsid w:val="002757B0"/>
    <w:rsid w:val="00275BA7"/>
    <w:rsid w:val="002778D8"/>
    <w:rsid w:val="00280E7E"/>
    <w:rsid w:val="002816E3"/>
    <w:rsid w:val="00286BF4"/>
    <w:rsid w:val="0029036A"/>
    <w:rsid w:val="00290C36"/>
    <w:rsid w:val="00290DD6"/>
    <w:rsid w:val="00291B6C"/>
    <w:rsid w:val="002932F2"/>
    <w:rsid w:val="00293367"/>
    <w:rsid w:val="0029418B"/>
    <w:rsid w:val="002943A0"/>
    <w:rsid w:val="00295638"/>
    <w:rsid w:val="00296828"/>
    <w:rsid w:val="00296EB5"/>
    <w:rsid w:val="002972AE"/>
    <w:rsid w:val="002A13CD"/>
    <w:rsid w:val="002A1ACA"/>
    <w:rsid w:val="002A1DC0"/>
    <w:rsid w:val="002A1F4C"/>
    <w:rsid w:val="002A2379"/>
    <w:rsid w:val="002A299E"/>
    <w:rsid w:val="002A4365"/>
    <w:rsid w:val="002A4F83"/>
    <w:rsid w:val="002A5A7F"/>
    <w:rsid w:val="002A644F"/>
    <w:rsid w:val="002A6465"/>
    <w:rsid w:val="002B0126"/>
    <w:rsid w:val="002B01CD"/>
    <w:rsid w:val="002B0678"/>
    <w:rsid w:val="002B1872"/>
    <w:rsid w:val="002B2B6B"/>
    <w:rsid w:val="002B325B"/>
    <w:rsid w:val="002B34B4"/>
    <w:rsid w:val="002B3EEF"/>
    <w:rsid w:val="002B4054"/>
    <w:rsid w:val="002B525C"/>
    <w:rsid w:val="002B5CAE"/>
    <w:rsid w:val="002B6478"/>
    <w:rsid w:val="002B6FEB"/>
    <w:rsid w:val="002C0023"/>
    <w:rsid w:val="002C0BC9"/>
    <w:rsid w:val="002C4C49"/>
    <w:rsid w:val="002C5A3D"/>
    <w:rsid w:val="002C6757"/>
    <w:rsid w:val="002D0E81"/>
    <w:rsid w:val="002D10B7"/>
    <w:rsid w:val="002D13DE"/>
    <w:rsid w:val="002D1450"/>
    <w:rsid w:val="002D1F86"/>
    <w:rsid w:val="002D286A"/>
    <w:rsid w:val="002D28B9"/>
    <w:rsid w:val="002D5950"/>
    <w:rsid w:val="002D6AF5"/>
    <w:rsid w:val="002D7A33"/>
    <w:rsid w:val="002D7DAC"/>
    <w:rsid w:val="002E11E4"/>
    <w:rsid w:val="002E22B5"/>
    <w:rsid w:val="002E2FC1"/>
    <w:rsid w:val="002E33F2"/>
    <w:rsid w:val="002E3FE7"/>
    <w:rsid w:val="002E4DD7"/>
    <w:rsid w:val="002E5626"/>
    <w:rsid w:val="002E5FA8"/>
    <w:rsid w:val="002E6F89"/>
    <w:rsid w:val="002E7374"/>
    <w:rsid w:val="002E7F1D"/>
    <w:rsid w:val="002F02F5"/>
    <w:rsid w:val="002F048C"/>
    <w:rsid w:val="002F0ED7"/>
    <w:rsid w:val="002F187F"/>
    <w:rsid w:val="002F2D38"/>
    <w:rsid w:val="002F324B"/>
    <w:rsid w:val="002F3462"/>
    <w:rsid w:val="002F68C2"/>
    <w:rsid w:val="002F6E70"/>
    <w:rsid w:val="002F77A6"/>
    <w:rsid w:val="002F78A3"/>
    <w:rsid w:val="00301059"/>
    <w:rsid w:val="00301209"/>
    <w:rsid w:val="003022C0"/>
    <w:rsid w:val="003031F9"/>
    <w:rsid w:val="00304FFF"/>
    <w:rsid w:val="0030520D"/>
    <w:rsid w:val="003057E8"/>
    <w:rsid w:val="00305909"/>
    <w:rsid w:val="00306AD5"/>
    <w:rsid w:val="00310206"/>
    <w:rsid w:val="00310453"/>
    <w:rsid w:val="0031161D"/>
    <w:rsid w:val="0031188B"/>
    <w:rsid w:val="003152C9"/>
    <w:rsid w:val="00316146"/>
    <w:rsid w:val="0031618A"/>
    <w:rsid w:val="0031658D"/>
    <w:rsid w:val="00317A0B"/>
    <w:rsid w:val="00323DD5"/>
    <w:rsid w:val="00324E81"/>
    <w:rsid w:val="00326D4A"/>
    <w:rsid w:val="003274B2"/>
    <w:rsid w:val="003306F6"/>
    <w:rsid w:val="003319FD"/>
    <w:rsid w:val="00331C01"/>
    <w:rsid w:val="00331C9F"/>
    <w:rsid w:val="0033418E"/>
    <w:rsid w:val="00334219"/>
    <w:rsid w:val="00335D62"/>
    <w:rsid w:val="00336752"/>
    <w:rsid w:val="00336B28"/>
    <w:rsid w:val="00337717"/>
    <w:rsid w:val="00337DA4"/>
    <w:rsid w:val="00340790"/>
    <w:rsid w:val="003410D0"/>
    <w:rsid w:val="00341E46"/>
    <w:rsid w:val="0034203C"/>
    <w:rsid w:val="0034247D"/>
    <w:rsid w:val="003426B7"/>
    <w:rsid w:val="00342C63"/>
    <w:rsid w:val="00342E05"/>
    <w:rsid w:val="0034375C"/>
    <w:rsid w:val="00344A18"/>
    <w:rsid w:val="00350C4D"/>
    <w:rsid w:val="0035162E"/>
    <w:rsid w:val="00353B71"/>
    <w:rsid w:val="00353E49"/>
    <w:rsid w:val="00354981"/>
    <w:rsid w:val="003549DC"/>
    <w:rsid w:val="00354B7A"/>
    <w:rsid w:val="00355A65"/>
    <w:rsid w:val="00356738"/>
    <w:rsid w:val="00357B86"/>
    <w:rsid w:val="0036043F"/>
    <w:rsid w:val="00360D6B"/>
    <w:rsid w:val="0036103D"/>
    <w:rsid w:val="00361144"/>
    <w:rsid w:val="0036139F"/>
    <w:rsid w:val="003626BB"/>
    <w:rsid w:val="0036572A"/>
    <w:rsid w:val="00366B9D"/>
    <w:rsid w:val="00367EBF"/>
    <w:rsid w:val="00370B1B"/>
    <w:rsid w:val="0037193B"/>
    <w:rsid w:val="00371B97"/>
    <w:rsid w:val="00371E8C"/>
    <w:rsid w:val="00372AB6"/>
    <w:rsid w:val="0037397B"/>
    <w:rsid w:val="00373F48"/>
    <w:rsid w:val="0037472C"/>
    <w:rsid w:val="003749BC"/>
    <w:rsid w:val="00374AA6"/>
    <w:rsid w:val="00375FF6"/>
    <w:rsid w:val="00376AC3"/>
    <w:rsid w:val="0037732D"/>
    <w:rsid w:val="00380EB6"/>
    <w:rsid w:val="003814A5"/>
    <w:rsid w:val="00381BA5"/>
    <w:rsid w:val="003846A3"/>
    <w:rsid w:val="0038500C"/>
    <w:rsid w:val="00385199"/>
    <w:rsid w:val="003852B3"/>
    <w:rsid w:val="00386238"/>
    <w:rsid w:val="00386C81"/>
    <w:rsid w:val="00386F92"/>
    <w:rsid w:val="003920B4"/>
    <w:rsid w:val="00392211"/>
    <w:rsid w:val="003923E2"/>
    <w:rsid w:val="00393D5B"/>
    <w:rsid w:val="003945D2"/>
    <w:rsid w:val="00396E18"/>
    <w:rsid w:val="0039766F"/>
    <w:rsid w:val="003977BC"/>
    <w:rsid w:val="003A1A32"/>
    <w:rsid w:val="003A273C"/>
    <w:rsid w:val="003A3063"/>
    <w:rsid w:val="003A3E05"/>
    <w:rsid w:val="003A4805"/>
    <w:rsid w:val="003A66EC"/>
    <w:rsid w:val="003A6A0A"/>
    <w:rsid w:val="003A6C88"/>
    <w:rsid w:val="003A7D0E"/>
    <w:rsid w:val="003B0F08"/>
    <w:rsid w:val="003B28A2"/>
    <w:rsid w:val="003B2B87"/>
    <w:rsid w:val="003B3040"/>
    <w:rsid w:val="003B3BDA"/>
    <w:rsid w:val="003B3F9D"/>
    <w:rsid w:val="003B4492"/>
    <w:rsid w:val="003B61E7"/>
    <w:rsid w:val="003B6436"/>
    <w:rsid w:val="003B6F58"/>
    <w:rsid w:val="003B7C68"/>
    <w:rsid w:val="003C0C0C"/>
    <w:rsid w:val="003C1152"/>
    <w:rsid w:val="003C15B5"/>
    <w:rsid w:val="003C195A"/>
    <w:rsid w:val="003C399A"/>
    <w:rsid w:val="003C3E4D"/>
    <w:rsid w:val="003C4575"/>
    <w:rsid w:val="003C502A"/>
    <w:rsid w:val="003C5AE6"/>
    <w:rsid w:val="003C5DD7"/>
    <w:rsid w:val="003C6210"/>
    <w:rsid w:val="003C6D64"/>
    <w:rsid w:val="003C725E"/>
    <w:rsid w:val="003D0C5C"/>
    <w:rsid w:val="003D0F1C"/>
    <w:rsid w:val="003D11E3"/>
    <w:rsid w:val="003D1315"/>
    <w:rsid w:val="003D17D9"/>
    <w:rsid w:val="003D1A9E"/>
    <w:rsid w:val="003D2392"/>
    <w:rsid w:val="003D2BFD"/>
    <w:rsid w:val="003D324C"/>
    <w:rsid w:val="003D54A0"/>
    <w:rsid w:val="003E073B"/>
    <w:rsid w:val="003E0F36"/>
    <w:rsid w:val="003E26E8"/>
    <w:rsid w:val="003E2C49"/>
    <w:rsid w:val="003E33BA"/>
    <w:rsid w:val="003E382B"/>
    <w:rsid w:val="003E401E"/>
    <w:rsid w:val="003E4F6A"/>
    <w:rsid w:val="003E531B"/>
    <w:rsid w:val="003E5D8F"/>
    <w:rsid w:val="003E76A1"/>
    <w:rsid w:val="003F05DF"/>
    <w:rsid w:val="003F06B3"/>
    <w:rsid w:val="003F1172"/>
    <w:rsid w:val="003F1E7F"/>
    <w:rsid w:val="003F1F90"/>
    <w:rsid w:val="003F349C"/>
    <w:rsid w:val="003F460C"/>
    <w:rsid w:val="003F52FC"/>
    <w:rsid w:val="003F7036"/>
    <w:rsid w:val="0040039D"/>
    <w:rsid w:val="00401C12"/>
    <w:rsid w:val="00402B98"/>
    <w:rsid w:val="00404789"/>
    <w:rsid w:val="004050D5"/>
    <w:rsid w:val="0040559F"/>
    <w:rsid w:val="00406138"/>
    <w:rsid w:val="00407E1A"/>
    <w:rsid w:val="004105F4"/>
    <w:rsid w:val="0041393F"/>
    <w:rsid w:val="004149CF"/>
    <w:rsid w:val="004149F1"/>
    <w:rsid w:val="00415E4E"/>
    <w:rsid w:val="00416438"/>
    <w:rsid w:val="004167D0"/>
    <w:rsid w:val="004168D6"/>
    <w:rsid w:val="00417AC1"/>
    <w:rsid w:val="00420501"/>
    <w:rsid w:val="00420B9C"/>
    <w:rsid w:val="00420FB7"/>
    <w:rsid w:val="00421083"/>
    <w:rsid w:val="004214F1"/>
    <w:rsid w:val="00422F33"/>
    <w:rsid w:val="00424630"/>
    <w:rsid w:val="00424889"/>
    <w:rsid w:val="00424E02"/>
    <w:rsid w:val="00424FE9"/>
    <w:rsid w:val="00425D10"/>
    <w:rsid w:val="00426595"/>
    <w:rsid w:val="00426814"/>
    <w:rsid w:val="0042684B"/>
    <w:rsid w:val="004300F0"/>
    <w:rsid w:val="00432C3A"/>
    <w:rsid w:val="00432F46"/>
    <w:rsid w:val="0043388E"/>
    <w:rsid w:val="00435686"/>
    <w:rsid w:val="00435BF4"/>
    <w:rsid w:val="004374FF"/>
    <w:rsid w:val="00437B2C"/>
    <w:rsid w:val="004410D4"/>
    <w:rsid w:val="00441303"/>
    <w:rsid w:val="00442A59"/>
    <w:rsid w:val="0044332E"/>
    <w:rsid w:val="00443578"/>
    <w:rsid w:val="00444015"/>
    <w:rsid w:val="00444F97"/>
    <w:rsid w:val="00445D37"/>
    <w:rsid w:val="004473BE"/>
    <w:rsid w:val="00447A74"/>
    <w:rsid w:val="0045053A"/>
    <w:rsid w:val="00450ABE"/>
    <w:rsid w:val="00451995"/>
    <w:rsid w:val="00452CF2"/>
    <w:rsid w:val="0045315F"/>
    <w:rsid w:val="00453813"/>
    <w:rsid w:val="00454339"/>
    <w:rsid w:val="00454890"/>
    <w:rsid w:val="004559C0"/>
    <w:rsid w:val="00456745"/>
    <w:rsid w:val="0045692B"/>
    <w:rsid w:val="00457B13"/>
    <w:rsid w:val="00457F2C"/>
    <w:rsid w:val="00460E75"/>
    <w:rsid w:val="00461688"/>
    <w:rsid w:val="004647AD"/>
    <w:rsid w:val="00464B12"/>
    <w:rsid w:val="004656D8"/>
    <w:rsid w:val="00465D07"/>
    <w:rsid w:val="004673A6"/>
    <w:rsid w:val="00470801"/>
    <w:rsid w:val="00471430"/>
    <w:rsid w:val="00472E23"/>
    <w:rsid w:val="00474E5E"/>
    <w:rsid w:val="00475635"/>
    <w:rsid w:val="00475B6F"/>
    <w:rsid w:val="00475EA7"/>
    <w:rsid w:val="004773A4"/>
    <w:rsid w:val="00477888"/>
    <w:rsid w:val="00480415"/>
    <w:rsid w:val="00480AA7"/>
    <w:rsid w:val="004827FD"/>
    <w:rsid w:val="00484695"/>
    <w:rsid w:val="004857B4"/>
    <w:rsid w:val="00485A10"/>
    <w:rsid w:val="0048647A"/>
    <w:rsid w:val="00486A20"/>
    <w:rsid w:val="004878B6"/>
    <w:rsid w:val="00490585"/>
    <w:rsid w:val="00490C62"/>
    <w:rsid w:val="00491A75"/>
    <w:rsid w:val="00491DBA"/>
    <w:rsid w:val="00491FC2"/>
    <w:rsid w:val="0049217E"/>
    <w:rsid w:val="004924D2"/>
    <w:rsid w:val="00492745"/>
    <w:rsid w:val="00492D15"/>
    <w:rsid w:val="00492D87"/>
    <w:rsid w:val="004940F5"/>
    <w:rsid w:val="00495BFE"/>
    <w:rsid w:val="004966FD"/>
    <w:rsid w:val="00497254"/>
    <w:rsid w:val="0049777D"/>
    <w:rsid w:val="00497A21"/>
    <w:rsid w:val="004A02AA"/>
    <w:rsid w:val="004A1130"/>
    <w:rsid w:val="004A2915"/>
    <w:rsid w:val="004A3B9C"/>
    <w:rsid w:val="004A4A89"/>
    <w:rsid w:val="004A6304"/>
    <w:rsid w:val="004A6409"/>
    <w:rsid w:val="004A790F"/>
    <w:rsid w:val="004A79A7"/>
    <w:rsid w:val="004B10CB"/>
    <w:rsid w:val="004B2018"/>
    <w:rsid w:val="004B3150"/>
    <w:rsid w:val="004B3DE3"/>
    <w:rsid w:val="004B51E8"/>
    <w:rsid w:val="004B582D"/>
    <w:rsid w:val="004B5C84"/>
    <w:rsid w:val="004B6058"/>
    <w:rsid w:val="004B673B"/>
    <w:rsid w:val="004B792D"/>
    <w:rsid w:val="004C0B71"/>
    <w:rsid w:val="004C0ED3"/>
    <w:rsid w:val="004C1119"/>
    <w:rsid w:val="004C1A62"/>
    <w:rsid w:val="004C2246"/>
    <w:rsid w:val="004C328E"/>
    <w:rsid w:val="004C35F0"/>
    <w:rsid w:val="004C50EA"/>
    <w:rsid w:val="004C7053"/>
    <w:rsid w:val="004D0A48"/>
    <w:rsid w:val="004D1EC9"/>
    <w:rsid w:val="004D3C52"/>
    <w:rsid w:val="004D3F20"/>
    <w:rsid w:val="004D4A16"/>
    <w:rsid w:val="004D4D00"/>
    <w:rsid w:val="004D5A9A"/>
    <w:rsid w:val="004D61C7"/>
    <w:rsid w:val="004D6689"/>
    <w:rsid w:val="004D7DBC"/>
    <w:rsid w:val="004E105D"/>
    <w:rsid w:val="004E20E5"/>
    <w:rsid w:val="004E3762"/>
    <w:rsid w:val="004E3CD3"/>
    <w:rsid w:val="004E4651"/>
    <w:rsid w:val="004E5C58"/>
    <w:rsid w:val="004F0974"/>
    <w:rsid w:val="004F171D"/>
    <w:rsid w:val="004F2EC3"/>
    <w:rsid w:val="004F3B87"/>
    <w:rsid w:val="004F3D38"/>
    <w:rsid w:val="004F4540"/>
    <w:rsid w:val="004F6ACD"/>
    <w:rsid w:val="004F7BB5"/>
    <w:rsid w:val="0050087C"/>
    <w:rsid w:val="00500F54"/>
    <w:rsid w:val="005044A7"/>
    <w:rsid w:val="00504AFA"/>
    <w:rsid w:val="0050590D"/>
    <w:rsid w:val="00505B87"/>
    <w:rsid w:val="00505BA7"/>
    <w:rsid w:val="005067D5"/>
    <w:rsid w:val="005068D1"/>
    <w:rsid w:val="00507E0A"/>
    <w:rsid w:val="005100FB"/>
    <w:rsid w:val="005104E0"/>
    <w:rsid w:val="005125A1"/>
    <w:rsid w:val="00512C53"/>
    <w:rsid w:val="005133DD"/>
    <w:rsid w:val="005139BA"/>
    <w:rsid w:val="00514A81"/>
    <w:rsid w:val="005168FD"/>
    <w:rsid w:val="0051730F"/>
    <w:rsid w:val="00517439"/>
    <w:rsid w:val="00520A95"/>
    <w:rsid w:val="00520C8C"/>
    <w:rsid w:val="00521745"/>
    <w:rsid w:val="00521B70"/>
    <w:rsid w:val="00522AC7"/>
    <w:rsid w:val="00522C6F"/>
    <w:rsid w:val="00522EBB"/>
    <w:rsid w:val="00522ECC"/>
    <w:rsid w:val="0052371C"/>
    <w:rsid w:val="00523F62"/>
    <w:rsid w:val="005245BE"/>
    <w:rsid w:val="00524AEA"/>
    <w:rsid w:val="00526001"/>
    <w:rsid w:val="00526591"/>
    <w:rsid w:val="00526EF3"/>
    <w:rsid w:val="00526F4B"/>
    <w:rsid w:val="0052770A"/>
    <w:rsid w:val="00527E39"/>
    <w:rsid w:val="005300F1"/>
    <w:rsid w:val="005307B5"/>
    <w:rsid w:val="00531B47"/>
    <w:rsid w:val="00532549"/>
    <w:rsid w:val="00532AE5"/>
    <w:rsid w:val="0053300B"/>
    <w:rsid w:val="005333B9"/>
    <w:rsid w:val="005334FA"/>
    <w:rsid w:val="00533BA2"/>
    <w:rsid w:val="005352A8"/>
    <w:rsid w:val="00535CAA"/>
    <w:rsid w:val="00535D57"/>
    <w:rsid w:val="00537ACB"/>
    <w:rsid w:val="00537BB3"/>
    <w:rsid w:val="00537E95"/>
    <w:rsid w:val="00540118"/>
    <w:rsid w:val="00540436"/>
    <w:rsid w:val="00541484"/>
    <w:rsid w:val="00541B4B"/>
    <w:rsid w:val="005421EE"/>
    <w:rsid w:val="00542BDB"/>
    <w:rsid w:val="00544919"/>
    <w:rsid w:val="00545567"/>
    <w:rsid w:val="00545F87"/>
    <w:rsid w:val="00546EC1"/>
    <w:rsid w:val="00547927"/>
    <w:rsid w:val="00547BC1"/>
    <w:rsid w:val="00552FD0"/>
    <w:rsid w:val="00553F84"/>
    <w:rsid w:val="00554A5F"/>
    <w:rsid w:val="00555346"/>
    <w:rsid w:val="0055717E"/>
    <w:rsid w:val="005574C5"/>
    <w:rsid w:val="0056120E"/>
    <w:rsid w:val="0056263F"/>
    <w:rsid w:val="005633DE"/>
    <w:rsid w:val="00563A2B"/>
    <w:rsid w:val="00563B00"/>
    <w:rsid w:val="00563D55"/>
    <w:rsid w:val="0056417C"/>
    <w:rsid w:val="00567569"/>
    <w:rsid w:val="00567BD2"/>
    <w:rsid w:val="00567E1D"/>
    <w:rsid w:val="005719CD"/>
    <w:rsid w:val="00572714"/>
    <w:rsid w:val="0057299F"/>
    <w:rsid w:val="00573730"/>
    <w:rsid w:val="0057487A"/>
    <w:rsid w:val="00575DAF"/>
    <w:rsid w:val="005766FE"/>
    <w:rsid w:val="00577F1D"/>
    <w:rsid w:val="005809CC"/>
    <w:rsid w:val="00583025"/>
    <w:rsid w:val="00584D47"/>
    <w:rsid w:val="0058558D"/>
    <w:rsid w:val="00585F86"/>
    <w:rsid w:val="0058670B"/>
    <w:rsid w:val="00590699"/>
    <w:rsid w:val="00590CCF"/>
    <w:rsid w:val="005923FA"/>
    <w:rsid w:val="005929F0"/>
    <w:rsid w:val="00593C3B"/>
    <w:rsid w:val="0059487A"/>
    <w:rsid w:val="005950B5"/>
    <w:rsid w:val="0059556E"/>
    <w:rsid w:val="00595C8C"/>
    <w:rsid w:val="00595CE7"/>
    <w:rsid w:val="00595EFD"/>
    <w:rsid w:val="00597931"/>
    <w:rsid w:val="00597A14"/>
    <w:rsid w:val="00597D8F"/>
    <w:rsid w:val="005A02D3"/>
    <w:rsid w:val="005A0AB2"/>
    <w:rsid w:val="005A173F"/>
    <w:rsid w:val="005A17ED"/>
    <w:rsid w:val="005A27A4"/>
    <w:rsid w:val="005A2B2B"/>
    <w:rsid w:val="005A46F4"/>
    <w:rsid w:val="005A5628"/>
    <w:rsid w:val="005A5C16"/>
    <w:rsid w:val="005A60FF"/>
    <w:rsid w:val="005A6471"/>
    <w:rsid w:val="005A6BA7"/>
    <w:rsid w:val="005A6CF7"/>
    <w:rsid w:val="005A705E"/>
    <w:rsid w:val="005A7435"/>
    <w:rsid w:val="005A7A46"/>
    <w:rsid w:val="005A7CB2"/>
    <w:rsid w:val="005B0E4D"/>
    <w:rsid w:val="005B11E1"/>
    <w:rsid w:val="005C0323"/>
    <w:rsid w:val="005C0B93"/>
    <w:rsid w:val="005C1503"/>
    <w:rsid w:val="005C1FB6"/>
    <w:rsid w:val="005C25CC"/>
    <w:rsid w:val="005C3452"/>
    <w:rsid w:val="005C51E2"/>
    <w:rsid w:val="005C66E1"/>
    <w:rsid w:val="005C6B43"/>
    <w:rsid w:val="005D288E"/>
    <w:rsid w:val="005D3874"/>
    <w:rsid w:val="005D3E7E"/>
    <w:rsid w:val="005D4D87"/>
    <w:rsid w:val="005D5AB3"/>
    <w:rsid w:val="005D6C2B"/>
    <w:rsid w:val="005E0A00"/>
    <w:rsid w:val="005E190E"/>
    <w:rsid w:val="005E41D9"/>
    <w:rsid w:val="005E476C"/>
    <w:rsid w:val="005E56DB"/>
    <w:rsid w:val="005E5D81"/>
    <w:rsid w:val="005E66EA"/>
    <w:rsid w:val="005E6DED"/>
    <w:rsid w:val="005F11E2"/>
    <w:rsid w:val="005F1EDF"/>
    <w:rsid w:val="005F22AE"/>
    <w:rsid w:val="005F239E"/>
    <w:rsid w:val="005F295F"/>
    <w:rsid w:val="005F2C4C"/>
    <w:rsid w:val="005F3F92"/>
    <w:rsid w:val="005F4E58"/>
    <w:rsid w:val="005F5889"/>
    <w:rsid w:val="005F676E"/>
    <w:rsid w:val="005F7E55"/>
    <w:rsid w:val="00600032"/>
    <w:rsid w:val="006017F9"/>
    <w:rsid w:val="00602250"/>
    <w:rsid w:val="00602C6C"/>
    <w:rsid w:val="006032CD"/>
    <w:rsid w:val="0060359D"/>
    <w:rsid w:val="006035D0"/>
    <w:rsid w:val="00604AC1"/>
    <w:rsid w:val="00604C17"/>
    <w:rsid w:val="00607F01"/>
    <w:rsid w:val="00610817"/>
    <w:rsid w:val="006112E2"/>
    <w:rsid w:val="00611BDF"/>
    <w:rsid w:val="00613717"/>
    <w:rsid w:val="006143CE"/>
    <w:rsid w:val="00615F43"/>
    <w:rsid w:val="0061602B"/>
    <w:rsid w:val="006164FE"/>
    <w:rsid w:val="00616DDE"/>
    <w:rsid w:val="006210B9"/>
    <w:rsid w:val="00624400"/>
    <w:rsid w:val="00625561"/>
    <w:rsid w:val="006260B9"/>
    <w:rsid w:val="00626990"/>
    <w:rsid w:val="00630487"/>
    <w:rsid w:val="006310D0"/>
    <w:rsid w:val="00631B51"/>
    <w:rsid w:val="00632704"/>
    <w:rsid w:val="006329BB"/>
    <w:rsid w:val="00632EC6"/>
    <w:rsid w:val="00634707"/>
    <w:rsid w:val="00636127"/>
    <w:rsid w:val="0063633D"/>
    <w:rsid w:val="00636C16"/>
    <w:rsid w:val="00636FA0"/>
    <w:rsid w:val="006417A8"/>
    <w:rsid w:val="006419E5"/>
    <w:rsid w:val="006471DC"/>
    <w:rsid w:val="0065070E"/>
    <w:rsid w:val="00650A9E"/>
    <w:rsid w:val="00651A75"/>
    <w:rsid w:val="00651B53"/>
    <w:rsid w:val="00652440"/>
    <w:rsid w:val="00652DEB"/>
    <w:rsid w:val="00653A92"/>
    <w:rsid w:val="0065487C"/>
    <w:rsid w:val="00655379"/>
    <w:rsid w:val="006559BC"/>
    <w:rsid w:val="00657113"/>
    <w:rsid w:val="006574DA"/>
    <w:rsid w:val="006603B2"/>
    <w:rsid w:val="00661552"/>
    <w:rsid w:val="00663310"/>
    <w:rsid w:val="00665156"/>
    <w:rsid w:val="006664A6"/>
    <w:rsid w:val="00670BEA"/>
    <w:rsid w:val="00671069"/>
    <w:rsid w:val="006729A3"/>
    <w:rsid w:val="00674F08"/>
    <w:rsid w:val="0067618A"/>
    <w:rsid w:val="00676964"/>
    <w:rsid w:val="006775FA"/>
    <w:rsid w:val="00682A38"/>
    <w:rsid w:val="00682E50"/>
    <w:rsid w:val="0068387C"/>
    <w:rsid w:val="006855A9"/>
    <w:rsid w:val="00686049"/>
    <w:rsid w:val="0068796E"/>
    <w:rsid w:val="0069029B"/>
    <w:rsid w:val="0069098B"/>
    <w:rsid w:val="00691B35"/>
    <w:rsid w:val="006922C4"/>
    <w:rsid w:val="006922D9"/>
    <w:rsid w:val="0069248A"/>
    <w:rsid w:val="006929A6"/>
    <w:rsid w:val="006938E5"/>
    <w:rsid w:val="00694223"/>
    <w:rsid w:val="00694B6C"/>
    <w:rsid w:val="00695E53"/>
    <w:rsid w:val="00696AE3"/>
    <w:rsid w:val="00697165"/>
    <w:rsid w:val="00697D30"/>
    <w:rsid w:val="006A059C"/>
    <w:rsid w:val="006A2A7B"/>
    <w:rsid w:val="006A3007"/>
    <w:rsid w:val="006A37B5"/>
    <w:rsid w:val="006A3A46"/>
    <w:rsid w:val="006A4327"/>
    <w:rsid w:val="006A5AFD"/>
    <w:rsid w:val="006A63D5"/>
    <w:rsid w:val="006A6B79"/>
    <w:rsid w:val="006A7039"/>
    <w:rsid w:val="006A7D61"/>
    <w:rsid w:val="006A7D6A"/>
    <w:rsid w:val="006B105F"/>
    <w:rsid w:val="006B1AD4"/>
    <w:rsid w:val="006B378E"/>
    <w:rsid w:val="006B3E5B"/>
    <w:rsid w:val="006B43E0"/>
    <w:rsid w:val="006B4C58"/>
    <w:rsid w:val="006B55D9"/>
    <w:rsid w:val="006B567F"/>
    <w:rsid w:val="006B5B32"/>
    <w:rsid w:val="006B5D61"/>
    <w:rsid w:val="006C0113"/>
    <w:rsid w:val="006C1AE2"/>
    <w:rsid w:val="006C2E80"/>
    <w:rsid w:val="006C2ED7"/>
    <w:rsid w:val="006C31A6"/>
    <w:rsid w:val="006C3902"/>
    <w:rsid w:val="006C3A95"/>
    <w:rsid w:val="006C4237"/>
    <w:rsid w:val="006C4EF2"/>
    <w:rsid w:val="006C5C2E"/>
    <w:rsid w:val="006C7E9D"/>
    <w:rsid w:val="006D1DA6"/>
    <w:rsid w:val="006D3B0F"/>
    <w:rsid w:val="006D5F3F"/>
    <w:rsid w:val="006D6091"/>
    <w:rsid w:val="006D6321"/>
    <w:rsid w:val="006D68E1"/>
    <w:rsid w:val="006D6A14"/>
    <w:rsid w:val="006D6C6B"/>
    <w:rsid w:val="006D7097"/>
    <w:rsid w:val="006D7EE7"/>
    <w:rsid w:val="006E0772"/>
    <w:rsid w:val="006E1C90"/>
    <w:rsid w:val="006E2A12"/>
    <w:rsid w:val="006E30A3"/>
    <w:rsid w:val="006E4432"/>
    <w:rsid w:val="006E478E"/>
    <w:rsid w:val="006E4B4F"/>
    <w:rsid w:val="006E4BC6"/>
    <w:rsid w:val="006E5C50"/>
    <w:rsid w:val="006E6BC7"/>
    <w:rsid w:val="006E716F"/>
    <w:rsid w:val="006E7C57"/>
    <w:rsid w:val="006F0860"/>
    <w:rsid w:val="006F19D0"/>
    <w:rsid w:val="006F2C5D"/>
    <w:rsid w:val="006F307F"/>
    <w:rsid w:val="006F3AD9"/>
    <w:rsid w:val="006F4977"/>
    <w:rsid w:val="006F5571"/>
    <w:rsid w:val="006F5E95"/>
    <w:rsid w:val="006F7159"/>
    <w:rsid w:val="00702E7D"/>
    <w:rsid w:val="00702FAD"/>
    <w:rsid w:val="00706829"/>
    <w:rsid w:val="00706951"/>
    <w:rsid w:val="00707AC4"/>
    <w:rsid w:val="007101AF"/>
    <w:rsid w:val="007103D4"/>
    <w:rsid w:val="00714235"/>
    <w:rsid w:val="00714BB7"/>
    <w:rsid w:val="00715261"/>
    <w:rsid w:val="00715DFF"/>
    <w:rsid w:val="00720943"/>
    <w:rsid w:val="0072163A"/>
    <w:rsid w:val="00721AF7"/>
    <w:rsid w:val="007228C7"/>
    <w:rsid w:val="00723F16"/>
    <w:rsid w:val="00724232"/>
    <w:rsid w:val="0072475F"/>
    <w:rsid w:val="00724E8B"/>
    <w:rsid w:val="00724EF9"/>
    <w:rsid w:val="00725F76"/>
    <w:rsid w:val="007277A0"/>
    <w:rsid w:val="00731CE8"/>
    <w:rsid w:val="00731F0F"/>
    <w:rsid w:val="00732B0C"/>
    <w:rsid w:val="00733DFA"/>
    <w:rsid w:val="00733E62"/>
    <w:rsid w:val="0073456D"/>
    <w:rsid w:val="00734BA3"/>
    <w:rsid w:val="007354C7"/>
    <w:rsid w:val="00735E1B"/>
    <w:rsid w:val="00741486"/>
    <w:rsid w:val="007425B2"/>
    <w:rsid w:val="00744404"/>
    <w:rsid w:val="00744A21"/>
    <w:rsid w:val="0074528F"/>
    <w:rsid w:val="00745AE8"/>
    <w:rsid w:val="007477F0"/>
    <w:rsid w:val="00747D87"/>
    <w:rsid w:val="0075060E"/>
    <w:rsid w:val="007522E4"/>
    <w:rsid w:val="007528AD"/>
    <w:rsid w:val="00753DF7"/>
    <w:rsid w:val="00754090"/>
    <w:rsid w:val="00755821"/>
    <w:rsid w:val="00756561"/>
    <w:rsid w:val="00757940"/>
    <w:rsid w:val="00760EB2"/>
    <w:rsid w:val="0076202D"/>
    <w:rsid w:val="00762288"/>
    <w:rsid w:val="007634AF"/>
    <w:rsid w:val="00763E41"/>
    <w:rsid w:val="0076468E"/>
    <w:rsid w:val="007649DD"/>
    <w:rsid w:val="00764F45"/>
    <w:rsid w:val="00765021"/>
    <w:rsid w:val="00766D90"/>
    <w:rsid w:val="0076794C"/>
    <w:rsid w:val="007726CD"/>
    <w:rsid w:val="00772D0D"/>
    <w:rsid w:val="0077354A"/>
    <w:rsid w:val="007743B1"/>
    <w:rsid w:val="00774740"/>
    <w:rsid w:val="00774B97"/>
    <w:rsid w:val="00775DBC"/>
    <w:rsid w:val="007763F2"/>
    <w:rsid w:val="00776945"/>
    <w:rsid w:val="00780354"/>
    <w:rsid w:val="00781FAE"/>
    <w:rsid w:val="00783A20"/>
    <w:rsid w:val="00783B45"/>
    <w:rsid w:val="007854D9"/>
    <w:rsid w:val="00786653"/>
    <w:rsid w:val="0078744B"/>
    <w:rsid w:val="00787FF2"/>
    <w:rsid w:val="00790154"/>
    <w:rsid w:val="00790FD2"/>
    <w:rsid w:val="00791A97"/>
    <w:rsid w:val="0079322A"/>
    <w:rsid w:val="00793667"/>
    <w:rsid w:val="00793B44"/>
    <w:rsid w:val="00794BD7"/>
    <w:rsid w:val="007953DD"/>
    <w:rsid w:val="00795558"/>
    <w:rsid w:val="007959D6"/>
    <w:rsid w:val="00796233"/>
    <w:rsid w:val="00796E71"/>
    <w:rsid w:val="0079700E"/>
    <w:rsid w:val="007976AA"/>
    <w:rsid w:val="007A0824"/>
    <w:rsid w:val="007A234D"/>
    <w:rsid w:val="007A26EA"/>
    <w:rsid w:val="007A287A"/>
    <w:rsid w:val="007A31DA"/>
    <w:rsid w:val="007A3E45"/>
    <w:rsid w:val="007A4B09"/>
    <w:rsid w:val="007A4D48"/>
    <w:rsid w:val="007A4E5F"/>
    <w:rsid w:val="007A578A"/>
    <w:rsid w:val="007A666A"/>
    <w:rsid w:val="007A7140"/>
    <w:rsid w:val="007A7234"/>
    <w:rsid w:val="007A72E6"/>
    <w:rsid w:val="007B075B"/>
    <w:rsid w:val="007B090C"/>
    <w:rsid w:val="007B15FD"/>
    <w:rsid w:val="007B2DBC"/>
    <w:rsid w:val="007B3308"/>
    <w:rsid w:val="007B3845"/>
    <w:rsid w:val="007B3E9A"/>
    <w:rsid w:val="007B3F6C"/>
    <w:rsid w:val="007B481E"/>
    <w:rsid w:val="007B65F3"/>
    <w:rsid w:val="007C054B"/>
    <w:rsid w:val="007C0947"/>
    <w:rsid w:val="007C15FD"/>
    <w:rsid w:val="007C1EDF"/>
    <w:rsid w:val="007C2247"/>
    <w:rsid w:val="007C2AE3"/>
    <w:rsid w:val="007C3379"/>
    <w:rsid w:val="007C445E"/>
    <w:rsid w:val="007C506D"/>
    <w:rsid w:val="007C6077"/>
    <w:rsid w:val="007D0AB9"/>
    <w:rsid w:val="007D13D0"/>
    <w:rsid w:val="007D1808"/>
    <w:rsid w:val="007D1ABC"/>
    <w:rsid w:val="007D1CCC"/>
    <w:rsid w:val="007D2DEC"/>
    <w:rsid w:val="007D300D"/>
    <w:rsid w:val="007D3C7B"/>
    <w:rsid w:val="007D3C92"/>
    <w:rsid w:val="007D3DD3"/>
    <w:rsid w:val="007D43AE"/>
    <w:rsid w:val="007D4B73"/>
    <w:rsid w:val="007D4E8B"/>
    <w:rsid w:val="007D5033"/>
    <w:rsid w:val="007D532D"/>
    <w:rsid w:val="007D5C8F"/>
    <w:rsid w:val="007E0CD9"/>
    <w:rsid w:val="007E32F7"/>
    <w:rsid w:val="007E5B34"/>
    <w:rsid w:val="007E5D45"/>
    <w:rsid w:val="007F02D9"/>
    <w:rsid w:val="007F0B94"/>
    <w:rsid w:val="007F1F37"/>
    <w:rsid w:val="007F2BEF"/>
    <w:rsid w:val="007F2F42"/>
    <w:rsid w:val="007F3523"/>
    <w:rsid w:val="007F3730"/>
    <w:rsid w:val="007F4AC0"/>
    <w:rsid w:val="007F501B"/>
    <w:rsid w:val="007F529F"/>
    <w:rsid w:val="007F73C3"/>
    <w:rsid w:val="007F7492"/>
    <w:rsid w:val="007F770C"/>
    <w:rsid w:val="007F773B"/>
    <w:rsid w:val="008002A7"/>
    <w:rsid w:val="00801E7F"/>
    <w:rsid w:val="008021CB"/>
    <w:rsid w:val="00803888"/>
    <w:rsid w:val="00805E3D"/>
    <w:rsid w:val="008068F2"/>
    <w:rsid w:val="00810211"/>
    <w:rsid w:val="008110DC"/>
    <w:rsid w:val="0081202C"/>
    <w:rsid w:val="00812B6B"/>
    <w:rsid w:val="00813748"/>
    <w:rsid w:val="00814985"/>
    <w:rsid w:val="00816EE3"/>
    <w:rsid w:val="00817B39"/>
    <w:rsid w:val="00821F61"/>
    <w:rsid w:val="008224F5"/>
    <w:rsid w:val="00822D3E"/>
    <w:rsid w:val="00822DC8"/>
    <w:rsid w:val="00823528"/>
    <w:rsid w:val="008236A2"/>
    <w:rsid w:val="00824CA3"/>
    <w:rsid w:val="00825A4A"/>
    <w:rsid w:val="00826878"/>
    <w:rsid w:val="00827E57"/>
    <w:rsid w:val="00830731"/>
    <w:rsid w:val="00830740"/>
    <w:rsid w:val="00830E69"/>
    <w:rsid w:val="0083246E"/>
    <w:rsid w:val="00832F76"/>
    <w:rsid w:val="0083351B"/>
    <w:rsid w:val="00833992"/>
    <w:rsid w:val="00834420"/>
    <w:rsid w:val="0083462D"/>
    <w:rsid w:val="008365E0"/>
    <w:rsid w:val="00836A50"/>
    <w:rsid w:val="008417F3"/>
    <w:rsid w:val="00841A16"/>
    <w:rsid w:val="00841E80"/>
    <w:rsid w:val="00842B66"/>
    <w:rsid w:val="00843011"/>
    <w:rsid w:val="00843193"/>
    <w:rsid w:val="008442E7"/>
    <w:rsid w:val="00844743"/>
    <w:rsid w:val="00844919"/>
    <w:rsid w:val="00844F39"/>
    <w:rsid w:val="00845831"/>
    <w:rsid w:val="00846F7C"/>
    <w:rsid w:val="0084789B"/>
    <w:rsid w:val="008503F2"/>
    <w:rsid w:val="00850927"/>
    <w:rsid w:val="00851FA5"/>
    <w:rsid w:val="00853F3A"/>
    <w:rsid w:val="008540D8"/>
    <w:rsid w:val="00855AA9"/>
    <w:rsid w:val="008575C3"/>
    <w:rsid w:val="00857826"/>
    <w:rsid w:val="0085786F"/>
    <w:rsid w:val="008604DA"/>
    <w:rsid w:val="008608FA"/>
    <w:rsid w:val="00860DA1"/>
    <w:rsid w:val="00863092"/>
    <w:rsid w:val="00863477"/>
    <w:rsid w:val="0086395E"/>
    <w:rsid w:val="00863E38"/>
    <w:rsid w:val="00864943"/>
    <w:rsid w:val="00870E24"/>
    <w:rsid w:val="00872981"/>
    <w:rsid w:val="0087394C"/>
    <w:rsid w:val="00874E46"/>
    <w:rsid w:val="00875D14"/>
    <w:rsid w:val="00876BDE"/>
    <w:rsid w:val="00876F0E"/>
    <w:rsid w:val="0088049B"/>
    <w:rsid w:val="0088105F"/>
    <w:rsid w:val="00883C27"/>
    <w:rsid w:val="0088458A"/>
    <w:rsid w:val="00884C07"/>
    <w:rsid w:val="00885F1A"/>
    <w:rsid w:val="00886CEC"/>
    <w:rsid w:val="0089106D"/>
    <w:rsid w:val="0089109D"/>
    <w:rsid w:val="0089276B"/>
    <w:rsid w:val="00894EC1"/>
    <w:rsid w:val="00895E2D"/>
    <w:rsid w:val="00897C04"/>
    <w:rsid w:val="008A12DD"/>
    <w:rsid w:val="008A17D2"/>
    <w:rsid w:val="008A2297"/>
    <w:rsid w:val="008A4AC3"/>
    <w:rsid w:val="008A5095"/>
    <w:rsid w:val="008A5174"/>
    <w:rsid w:val="008B030D"/>
    <w:rsid w:val="008B160A"/>
    <w:rsid w:val="008B2695"/>
    <w:rsid w:val="008B2708"/>
    <w:rsid w:val="008B27C7"/>
    <w:rsid w:val="008B3FEC"/>
    <w:rsid w:val="008B53C9"/>
    <w:rsid w:val="008B61FB"/>
    <w:rsid w:val="008C00AA"/>
    <w:rsid w:val="008C1350"/>
    <w:rsid w:val="008C24D4"/>
    <w:rsid w:val="008C24EB"/>
    <w:rsid w:val="008C46BD"/>
    <w:rsid w:val="008C4CE5"/>
    <w:rsid w:val="008C4D80"/>
    <w:rsid w:val="008C575C"/>
    <w:rsid w:val="008C5DCF"/>
    <w:rsid w:val="008C5E73"/>
    <w:rsid w:val="008C6515"/>
    <w:rsid w:val="008C6BE0"/>
    <w:rsid w:val="008C6F75"/>
    <w:rsid w:val="008C75C1"/>
    <w:rsid w:val="008D4A96"/>
    <w:rsid w:val="008D4BBD"/>
    <w:rsid w:val="008D689C"/>
    <w:rsid w:val="008D70E8"/>
    <w:rsid w:val="008D71EB"/>
    <w:rsid w:val="008E05D3"/>
    <w:rsid w:val="008E1B63"/>
    <w:rsid w:val="008E22F6"/>
    <w:rsid w:val="008E236E"/>
    <w:rsid w:val="008E28E7"/>
    <w:rsid w:val="008E4057"/>
    <w:rsid w:val="008E5481"/>
    <w:rsid w:val="008E714C"/>
    <w:rsid w:val="008E79BC"/>
    <w:rsid w:val="008F0D27"/>
    <w:rsid w:val="008F0DD5"/>
    <w:rsid w:val="008F0E27"/>
    <w:rsid w:val="008F1185"/>
    <w:rsid w:val="008F14FF"/>
    <w:rsid w:val="008F2368"/>
    <w:rsid w:val="008F4347"/>
    <w:rsid w:val="008F45E4"/>
    <w:rsid w:val="008F578F"/>
    <w:rsid w:val="008F6042"/>
    <w:rsid w:val="008F64E5"/>
    <w:rsid w:val="008F6FF0"/>
    <w:rsid w:val="008F73C3"/>
    <w:rsid w:val="008F78F8"/>
    <w:rsid w:val="008F79EA"/>
    <w:rsid w:val="008F7BB6"/>
    <w:rsid w:val="008F7F90"/>
    <w:rsid w:val="009012CC"/>
    <w:rsid w:val="0090206A"/>
    <w:rsid w:val="00902234"/>
    <w:rsid w:val="009024E3"/>
    <w:rsid w:val="00904583"/>
    <w:rsid w:val="009048BC"/>
    <w:rsid w:val="009055EB"/>
    <w:rsid w:val="009059C0"/>
    <w:rsid w:val="0090797D"/>
    <w:rsid w:val="00913AEF"/>
    <w:rsid w:val="00913CD2"/>
    <w:rsid w:val="00914B9C"/>
    <w:rsid w:val="00914FC5"/>
    <w:rsid w:val="00915811"/>
    <w:rsid w:val="009168E4"/>
    <w:rsid w:val="00921C6F"/>
    <w:rsid w:val="00922BC6"/>
    <w:rsid w:val="009231CD"/>
    <w:rsid w:val="0092365E"/>
    <w:rsid w:val="00923DFB"/>
    <w:rsid w:val="0092577C"/>
    <w:rsid w:val="0092720F"/>
    <w:rsid w:val="009302F6"/>
    <w:rsid w:val="00930935"/>
    <w:rsid w:val="0093216A"/>
    <w:rsid w:val="00933B0D"/>
    <w:rsid w:val="00933BD9"/>
    <w:rsid w:val="00934958"/>
    <w:rsid w:val="00934964"/>
    <w:rsid w:val="009350AB"/>
    <w:rsid w:val="00935119"/>
    <w:rsid w:val="00936CCE"/>
    <w:rsid w:val="00936E52"/>
    <w:rsid w:val="009375A2"/>
    <w:rsid w:val="00937D31"/>
    <w:rsid w:val="0094007A"/>
    <w:rsid w:val="009402AA"/>
    <w:rsid w:val="00941A97"/>
    <w:rsid w:val="009443A6"/>
    <w:rsid w:val="00945A96"/>
    <w:rsid w:val="00945DB6"/>
    <w:rsid w:val="00945FFD"/>
    <w:rsid w:val="00946B78"/>
    <w:rsid w:val="00950DAE"/>
    <w:rsid w:val="009510C5"/>
    <w:rsid w:val="00951469"/>
    <w:rsid w:val="00951DED"/>
    <w:rsid w:val="009527D6"/>
    <w:rsid w:val="00953A97"/>
    <w:rsid w:val="00953C40"/>
    <w:rsid w:val="00955BED"/>
    <w:rsid w:val="00955DC9"/>
    <w:rsid w:val="0095643B"/>
    <w:rsid w:val="00956ED3"/>
    <w:rsid w:val="009571F2"/>
    <w:rsid w:val="009611E0"/>
    <w:rsid w:val="00961B79"/>
    <w:rsid w:val="009637FB"/>
    <w:rsid w:val="009644B3"/>
    <w:rsid w:val="009672B2"/>
    <w:rsid w:val="00967D84"/>
    <w:rsid w:val="00970065"/>
    <w:rsid w:val="009712BE"/>
    <w:rsid w:val="009713AF"/>
    <w:rsid w:val="0097253B"/>
    <w:rsid w:val="00973C1A"/>
    <w:rsid w:val="00974243"/>
    <w:rsid w:val="009742E5"/>
    <w:rsid w:val="00974969"/>
    <w:rsid w:val="00975ED7"/>
    <w:rsid w:val="00976069"/>
    <w:rsid w:val="009764E8"/>
    <w:rsid w:val="00976ADA"/>
    <w:rsid w:val="00976AF0"/>
    <w:rsid w:val="0097709E"/>
    <w:rsid w:val="00977F8A"/>
    <w:rsid w:val="00980E79"/>
    <w:rsid w:val="0098147A"/>
    <w:rsid w:val="0098370C"/>
    <w:rsid w:val="00984365"/>
    <w:rsid w:val="00984673"/>
    <w:rsid w:val="00984A05"/>
    <w:rsid w:val="009853C7"/>
    <w:rsid w:val="00990D94"/>
    <w:rsid w:val="00991921"/>
    <w:rsid w:val="00991EDD"/>
    <w:rsid w:val="00992575"/>
    <w:rsid w:val="009925D2"/>
    <w:rsid w:val="00992C6F"/>
    <w:rsid w:val="00993145"/>
    <w:rsid w:val="009937B5"/>
    <w:rsid w:val="00993DBD"/>
    <w:rsid w:val="00993E1C"/>
    <w:rsid w:val="00994620"/>
    <w:rsid w:val="0099525C"/>
    <w:rsid w:val="009967E0"/>
    <w:rsid w:val="009969D4"/>
    <w:rsid w:val="009971D2"/>
    <w:rsid w:val="00997B23"/>
    <w:rsid w:val="009A04BF"/>
    <w:rsid w:val="009A05CF"/>
    <w:rsid w:val="009A124B"/>
    <w:rsid w:val="009A2BF2"/>
    <w:rsid w:val="009A32F9"/>
    <w:rsid w:val="009A4875"/>
    <w:rsid w:val="009A57F8"/>
    <w:rsid w:val="009A63E9"/>
    <w:rsid w:val="009A6FBC"/>
    <w:rsid w:val="009A7205"/>
    <w:rsid w:val="009B058A"/>
    <w:rsid w:val="009B1CF8"/>
    <w:rsid w:val="009B2277"/>
    <w:rsid w:val="009B2427"/>
    <w:rsid w:val="009B3235"/>
    <w:rsid w:val="009B48F1"/>
    <w:rsid w:val="009B4CFB"/>
    <w:rsid w:val="009B4F09"/>
    <w:rsid w:val="009B79C2"/>
    <w:rsid w:val="009B7B1C"/>
    <w:rsid w:val="009C019E"/>
    <w:rsid w:val="009C0CE8"/>
    <w:rsid w:val="009C1BF5"/>
    <w:rsid w:val="009C218E"/>
    <w:rsid w:val="009C32C8"/>
    <w:rsid w:val="009C6D35"/>
    <w:rsid w:val="009C6EF5"/>
    <w:rsid w:val="009C7DB4"/>
    <w:rsid w:val="009D0452"/>
    <w:rsid w:val="009D1145"/>
    <w:rsid w:val="009D131B"/>
    <w:rsid w:val="009D18F8"/>
    <w:rsid w:val="009D1CB4"/>
    <w:rsid w:val="009D26E3"/>
    <w:rsid w:val="009D2C0B"/>
    <w:rsid w:val="009D3501"/>
    <w:rsid w:val="009D54AC"/>
    <w:rsid w:val="009D6435"/>
    <w:rsid w:val="009D66B1"/>
    <w:rsid w:val="009D6973"/>
    <w:rsid w:val="009D6AC3"/>
    <w:rsid w:val="009D6B8A"/>
    <w:rsid w:val="009D6D97"/>
    <w:rsid w:val="009D7AEF"/>
    <w:rsid w:val="009E0C67"/>
    <w:rsid w:val="009E15A4"/>
    <w:rsid w:val="009E20BC"/>
    <w:rsid w:val="009E2C04"/>
    <w:rsid w:val="009E56DD"/>
    <w:rsid w:val="009E7419"/>
    <w:rsid w:val="009F37DF"/>
    <w:rsid w:val="009F383F"/>
    <w:rsid w:val="009F4F52"/>
    <w:rsid w:val="009F5308"/>
    <w:rsid w:val="009F5D0C"/>
    <w:rsid w:val="009F6E3B"/>
    <w:rsid w:val="00A00DB8"/>
    <w:rsid w:val="00A00FF8"/>
    <w:rsid w:val="00A01EF0"/>
    <w:rsid w:val="00A03D5D"/>
    <w:rsid w:val="00A047F2"/>
    <w:rsid w:val="00A04865"/>
    <w:rsid w:val="00A05407"/>
    <w:rsid w:val="00A05672"/>
    <w:rsid w:val="00A0571B"/>
    <w:rsid w:val="00A078A6"/>
    <w:rsid w:val="00A07C88"/>
    <w:rsid w:val="00A11E9E"/>
    <w:rsid w:val="00A138D9"/>
    <w:rsid w:val="00A155B3"/>
    <w:rsid w:val="00A15ABB"/>
    <w:rsid w:val="00A16FE6"/>
    <w:rsid w:val="00A1723C"/>
    <w:rsid w:val="00A172B0"/>
    <w:rsid w:val="00A20E9D"/>
    <w:rsid w:val="00A2135E"/>
    <w:rsid w:val="00A22A13"/>
    <w:rsid w:val="00A23AAD"/>
    <w:rsid w:val="00A244CD"/>
    <w:rsid w:val="00A25F09"/>
    <w:rsid w:val="00A27786"/>
    <w:rsid w:val="00A27864"/>
    <w:rsid w:val="00A27A07"/>
    <w:rsid w:val="00A30213"/>
    <w:rsid w:val="00A3187D"/>
    <w:rsid w:val="00A3267A"/>
    <w:rsid w:val="00A32B46"/>
    <w:rsid w:val="00A33081"/>
    <w:rsid w:val="00A33790"/>
    <w:rsid w:val="00A33E44"/>
    <w:rsid w:val="00A350BD"/>
    <w:rsid w:val="00A35DCF"/>
    <w:rsid w:val="00A37BDB"/>
    <w:rsid w:val="00A37E29"/>
    <w:rsid w:val="00A403D8"/>
    <w:rsid w:val="00A424D6"/>
    <w:rsid w:val="00A433EF"/>
    <w:rsid w:val="00A4401E"/>
    <w:rsid w:val="00A46764"/>
    <w:rsid w:val="00A468CE"/>
    <w:rsid w:val="00A46F5F"/>
    <w:rsid w:val="00A47728"/>
    <w:rsid w:val="00A52017"/>
    <w:rsid w:val="00A52ED6"/>
    <w:rsid w:val="00A53178"/>
    <w:rsid w:val="00A53807"/>
    <w:rsid w:val="00A53D32"/>
    <w:rsid w:val="00A5547D"/>
    <w:rsid w:val="00A574A6"/>
    <w:rsid w:val="00A60624"/>
    <w:rsid w:val="00A62AA7"/>
    <w:rsid w:val="00A642AF"/>
    <w:rsid w:val="00A64407"/>
    <w:rsid w:val="00A64CCE"/>
    <w:rsid w:val="00A64D99"/>
    <w:rsid w:val="00A65AC9"/>
    <w:rsid w:val="00A65EE0"/>
    <w:rsid w:val="00A676CB"/>
    <w:rsid w:val="00A71402"/>
    <w:rsid w:val="00A716AB"/>
    <w:rsid w:val="00A7176C"/>
    <w:rsid w:val="00A7273A"/>
    <w:rsid w:val="00A737F9"/>
    <w:rsid w:val="00A75B56"/>
    <w:rsid w:val="00A75C48"/>
    <w:rsid w:val="00A77E60"/>
    <w:rsid w:val="00A8037F"/>
    <w:rsid w:val="00A804F2"/>
    <w:rsid w:val="00A80745"/>
    <w:rsid w:val="00A8168B"/>
    <w:rsid w:val="00A8281B"/>
    <w:rsid w:val="00A82A1C"/>
    <w:rsid w:val="00A82C28"/>
    <w:rsid w:val="00A83135"/>
    <w:rsid w:val="00A835A5"/>
    <w:rsid w:val="00A83789"/>
    <w:rsid w:val="00A83A1B"/>
    <w:rsid w:val="00A84DCA"/>
    <w:rsid w:val="00A901A0"/>
    <w:rsid w:val="00A912F0"/>
    <w:rsid w:val="00A91F33"/>
    <w:rsid w:val="00A92257"/>
    <w:rsid w:val="00A92910"/>
    <w:rsid w:val="00A93F6D"/>
    <w:rsid w:val="00A941B2"/>
    <w:rsid w:val="00A94A61"/>
    <w:rsid w:val="00A960D2"/>
    <w:rsid w:val="00A97094"/>
    <w:rsid w:val="00AA01C6"/>
    <w:rsid w:val="00AA038F"/>
    <w:rsid w:val="00AA197F"/>
    <w:rsid w:val="00AA1BD7"/>
    <w:rsid w:val="00AA29A7"/>
    <w:rsid w:val="00AA2C45"/>
    <w:rsid w:val="00AA33F2"/>
    <w:rsid w:val="00AA48F3"/>
    <w:rsid w:val="00AA5931"/>
    <w:rsid w:val="00AB05AC"/>
    <w:rsid w:val="00AB0E7B"/>
    <w:rsid w:val="00AB1058"/>
    <w:rsid w:val="00AB1ACC"/>
    <w:rsid w:val="00AB2C5F"/>
    <w:rsid w:val="00AB3457"/>
    <w:rsid w:val="00AB404D"/>
    <w:rsid w:val="00AB47CE"/>
    <w:rsid w:val="00AB521B"/>
    <w:rsid w:val="00AB5466"/>
    <w:rsid w:val="00AB5DD2"/>
    <w:rsid w:val="00AB630A"/>
    <w:rsid w:val="00AB64B6"/>
    <w:rsid w:val="00AC0112"/>
    <w:rsid w:val="00AC03B8"/>
    <w:rsid w:val="00AC0AA1"/>
    <w:rsid w:val="00AC0ACA"/>
    <w:rsid w:val="00AC1CC3"/>
    <w:rsid w:val="00AC50AF"/>
    <w:rsid w:val="00AC71C8"/>
    <w:rsid w:val="00AC7E6E"/>
    <w:rsid w:val="00AD0D1A"/>
    <w:rsid w:val="00AD1EAA"/>
    <w:rsid w:val="00AD2BFF"/>
    <w:rsid w:val="00AD2ECE"/>
    <w:rsid w:val="00AD328C"/>
    <w:rsid w:val="00AD3E3F"/>
    <w:rsid w:val="00AD4A31"/>
    <w:rsid w:val="00AD4CFF"/>
    <w:rsid w:val="00AD4F10"/>
    <w:rsid w:val="00AD6DF9"/>
    <w:rsid w:val="00AD73D2"/>
    <w:rsid w:val="00AE0AE2"/>
    <w:rsid w:val="00AE17BE"/>
    <w:rsid w:val="00AE2170"/>
    <w:rsid w:val="00AE50B9"/>
    <w:rsid w:val="00AE6340"/>
    <w:rsid w:val="00AE64A3"/>
    <w:rsid w:val="00AE68FA"/>
    <w:rsid w:val="00AE787A"/>
    <w:rsid w:val="00AE799F"/>
    <w:rsid w:val="00AE7B90"/>
    <w:rsid w:val="00AF0023"/>
    <w:rsid w:val="00AF0CC5"/>
    <w:rsid w:val="00AF1F0D"/>
    <w:rsid w:val="00AF2F37"/>
    <w:rsid w:val="00AF4D9C"/>
    <w:rsid w:val="00AF5E99"/>
    <w:rsid w:val="00AF6463"/>
    <w:rsid w:val="00AF6C5F"/>
    <w:rsid w:val="00AF78F5"/>
    <w:rsid w:val="00AF7901"/>
    <w:rsid w:val="00B00D9A"/>
    <w:rsid w:val="00B0128E"/>
    <w:rsid w:val="00B015B4"/>
    <w:rsid w:val="00B0237C"/>
    <w:rsid w:val="00B023F9"/>
    <w:rsid w:val="00B02AC5"/>
    <w:rsid w:val="00B02BAD"/>
    <w:rsid w:val="00B047FD"/>
    <w:rsid w:val="00B05748"/>
    <w:rsid w:val="00B05BF3"/>
    <w:rsid w:val="00B061BD"/>
    <w:rsid w:val="00B06781"/>
    <w:rsid w:val="00B06DD4"/>
    <w:rsid w:val="00B0754B"/>
    <w:rsid w:val="00B07602"/>
    <w:rsid w:val="00B07A4D"/>
    <w:rsid w:val="00B07E58"/>
    <w:rsid w:val="00B10287"/>
    <w:rsid w:val="00B10A88"/>
    <w:rsid w:val="00B10AB0"/>
    <w:rsid w:val="00B11818"/>
    <w:rsid w:val="00B12B25"/>
    <w:rsid w:val="00B149D1"/>
    <w:rsid w:val="00B14EA7"/>
    <w:rsid w:val="00B154D5"/>
    <w:rsid w:val="00B15F1D"/>
    <w:rsid w:val="00B16E90"/>
    <w:rsid w:val="00B16FC7"/>
    <w:rsid w:val="00B2191C"/>
    <w:rsid w:val="00B22906"/>
    <w:rsid w:val="00B2349B"/>
    <w:rsid w:val="00B23ACD"/>
    <w:rsid w:val="00B25CE4"/>
    <w:rsid w:val="00B27F7F"/>
    <w:rsid w:val="00B305B6"/>
    <w:rsid w:val="00B30AD1"/>
    <w:rsid w:val="00B30BB2"/>
    <w:rsid w:val="00B32F7C"/>
    <w:rsid w:val="00B33104"/>
    <w:rsid w:val="00B35BA7"/>
    <w:rsid w:val="00B361E9"/>
    <w:rsid w:val="00B36D73"/>
    <w:rsid w:val="00B37C82"/>
    <w:rsid w:val="00B37E9B"/>
    <w:rsid w:val="00B37FBE"/>
    <w:rsid w:val="00B409AB"/>
    <w:rsid w:val="00B41F1C"/>
    <w:rsid w:val="00B42346"/>
    <w:rsid w:val="00B42F92"/>
    <w:rsid w:val="00B44159"/>
    <w:rsid w:val="00B44765"/>
    <w:rsid w:val="00B456AF"/>
    <w:rsid w:val="00B45BE8"/>
    <w:rsid w:val="00B45F3C"/>
    <w:rsid w:val="00B46DF9"/>
    <w:rsid w:val="00B512F6"/>
    <w:rsid w:val="00B5271B"/>
    <w:rsid w:val="00B53F2C"/>
    <w:rsid w:val="00B5424A"/>
    <w:rsid w:val="00B5451A"/>
    <w:rsid w:val="00B5459C"/>
    <w:rsid w:val="00B54989"/>
    <w:rsid w:val="00B554A4"/>
    <w:rsid w:val="00B56F9B"/>
    <w:rsid w:val="00B5782F"/>
    <w:rsid w:val="00B60D7F"/>
    <w:rsid w:val="00B62609"/>
    <w:rsid w:val="00B6738D"/>
    <w:rsid w:val="00B70BB7"/>
    <w:rsid w:val="00B710F6"/>
    <w:rsid w:val="00B711B6"/>
    <w:rsid w:val="00B7197E"/>
    <w:rsid w:val="00B71F68"/>
    <w:rsid w:val="00B730C7"/>
    <w:rsid w:val="00B736F4"/>
    <w:rsid w:val="00B74A22"/>
    <w:rsid w:val="00B75062"/>
    <w:rsid w:val="00B750BF"/>
    <w:rsid w:val="00B75DF2"/>
    <w:rsid w:val="00B7789E"/>
    <w:rsid w:val="00B814A3"/>
    <w:rsid w:val="00B816E9"/>
    <w:rsid w:val="00B841B2"/>
    <w:rsid w:val="00B847CD"/>
    <w:rsid w:val="00B8483F"/>
    <w:rsid w:val="00B859B2"/>
    <w:rsid w:val="00B85C1E"/>
    <w:rsid w:val="00B8721E"/>
    <w:rsid w:val="00B90BA0"/>
    <w:rsid w:val="00B91893"/>
    <w:rsid w:val="00B93263"/>
    <w:rsid w:val="00B9432D"/>
    <w:rsid w:val="00B94EF5"/>
    <w:rsid w:val="00B95256"/>
    <w:rsid w:val="00B95276"/>
    <w:rsid w:val="00B969CA"/>
    <w:rsid w:val="00BA19DA"/>
    <w:rsid w:val="00BA3045"/>
    <w:rsid w:val="00BA36AC"/>
    <w:rsid w:val="00BA4999"/>
    <w:rsid w:val="00BA5320"/>
    <w:rsid w:val="00BA53D4"/>
    <w:rsid w:val="00BA5689"/>
    <w:rsid w:val="00BA6A72"/>
    <w:rsid w:val="00BA7A65"/>
    <w:rsid w:val="00BA7F43"/>
    <w:rsid w:val="00BB089B"/>
    <w:rsid w:val="00BB13A4"/>
    <w:rsid w:val="00BB1AE3"/>
    <w:rsid w:val="00BB26CE"/>
    <w:rsid w:val="00BB3839"/>
    <w:rsid w:val="00BB397B"/>
    <w:rsid w:val="00BB4B94"/>
    <w:rsid w:val="00BB5715"/>
    <w:rsid w:val="00BB6A4D"/>
    <w:rsid w:val="00BC013A"/>
    <w:rsid w:val="00BC37AD"/>
    <w:rsid w:val="00BC3F9F"/>
    <w:rsid w:val="00BC64F5"/>
    <w:rsid w:val="00BC7E50"/>
    <w:rsid w:val="00BD01F7"/>
    <w:rsid w:val="00BD0EA4"/>
    <w:rsid w:val="00BD13E1"/>
    <w:rsid w:val="00BD5360"/>
    <w:rsid w:val="00BD5E80"/>
    <w:rsid w:val="00BD5F9C"/>
    <w:rsid w:val="00BD666A"/>
    <w:rsid w:val="00BD7B71"/>
    <w:rsid w:val="00BE02A9"/>
    <w:rsid w:val="00BE0B20"/>
    <w:rsid w:val="00BE244D"/>
    <w:rsid w:val="00BE2486"/>
    <w:rsid w:val="00BE2D77"/>
    <w:rsid w:val="00BE33C4"/>
    <w:rsid w:val="00BE476C"/>
    <w:rsid w:val="00BE76F4"/>
    <w:rsid w:val="00BF18F3"/>
    <w:rsid w:val="00BF3598"/>
    <w:rsid w:val="00BF3998"/>
    <w:rsid w:val="00BF4B37"/>
    <w:rsid w:val="00BF63A4"/>
    <w:rsid w:val="00C03AFE"/>
    <w:rsid w:val="00C04048"/>
    <w:rsid w:val="00C04AE2"/>
    <w:rsid w:val="00C04E1C"/>
    <w:rsid w:val="00C0648F"/>
    <w:rsid w:val="00C0689F"/>
    <w:rsid w:val="00C07885"/>
    <w:rsid w:val="00C07A3A"/>
    <w:rsid w:val="00C07C3E"/>
    <w:rsid w:val="00C07E0A"/>
    <w:rsid w:val="00C1089C"/>
    <w:rsid w:val="00C126BC"/>
    <w:rsid w:val="00C1296E"/>
    <w:rsid w:val="00C14109"/>
    <w:rsid w:val="00C14592"/>
    <w:rsid w:val="00C14C70"/>
    <w:rsid w:val="00C15803"/>
    <w:rsid w:val="00C2019D"/>
    <w:rsid w:val="00C20ACB"/>
    <w:rsid w:val="00C224D5"/>
    <w:rsid w:val="00C235FE"/>
    <w:rsid w:val="00C24AA0"/>
    <w:rsid w:val="00C24E60"/>
    <w:rsid w:val="00C26298"/>
    <w:rsid w:val="00C268F9"/>
    <w:rsid w:val="00C26BB6"/>
    <w:rsid w:val="00C26CB8"/>
    <w:rsid w:val="00C30EC3"/>
    <w:rsid w:val="00C31560"/>
    <w:rsid w:val="00C31A79"/>
    <w:rsid w:val="00C31B59"/>
    <w:rsid w:val="00C31C61"/>
    <w:rsid w:val="00C320CA"/>
    <w:rsid w:val="00C320F2"/>
    <w:rsid w:val="00C33C4E"/>
    <w:rsid w:val="00C34A1A"/>
    <w:rsid w:val="00C35D98"/>
    <w:rsid w:val="00C400BB"/>
    <w:rsid w:val="00C43251"/>
    <w:rsid w:val="00C44B6F"/>
    <w:rsid w:val="00C45C99"/>
    <w:rsid w:val="00C46439"/>
    <w:rsid w:val="00C47686"/>
    <w:rsid w:val="00C476F4"/>
    <w:rsid w:val="00C47870"/>
    <w:rsid w:val="00C519B4"/>
    <w:rsid w:val="00C52626"/>
    <w:rsid w:val="00C53457"/>
    <w:rsid w:val="00C53C59"/>
    <w:rsid w:val="00C54769"/>
    <w:rsid w:val="00C5723C"/>
    <w:rsid w:val="00C61E5F"/>
    <w:rsid w:val="00C61F09"/>
    <w:rsid w:val="00C62104"/>
    <w:rsid w:val="00C62E8F"/>
    <w:rsid w:val="00C63AB6"/>
    <w:rsid w:val="00C63D64"/>
    <w:rsid w:val="00C64933"/>
    <w:rsid w:val="00C6596C"/>
    <w:rsid w:val="00C659EF"/>
    <w:rsid w:val="00C66601"/>
    <w:rsid w:val="00C66843"/>
    <w:rsid w:val="00C66B79"/>
    <w:rsid w:val="00C70133"/>
    <w:rsid w:val="00C70E51"/>
    <w:rsid w:val="00C714E4"/>
    <w:rsid w:val="00C724A4"/>
    <w:rsid w:val="00C7257F"/>
    <w:rsid w:val="00C73FDA"/>
    <w:rsid w:val="00C74862"/>
    <w:rsid w:val="00C74B04"/>
    <w:rsid w:val="00C74D40"/>
    <w:rsid w:val="00C75DE5"/>
    <w:rsid w:val="00C76245"/>
    <w:rsid w:val="00C76584"/>
    <w:rsid w:val="00C76CC7"/>
    <w:rsid w:val="00C77BED"/>
    <w:rsid w:val="00C77F5B"/>
    <w:rsid w:val="00C81504"/>
    <w:rsid w:val="00C831C4"/>
    <w:rsid w:val="00C83AD0"/>
    <w:rsid w:val="00C83B01"/>
    <w:rsid w:val="00C84578"/>
    <w:rsid w:val="00C84F3E"/>
    <w:rsid w:val="00C86102"/>
    <w:rsid w:val="00C865F7"/>
    <w:rsid w:val="00C87727"/>
    <w:rsid w:val="00C879C1"/>
    <w:rsid w:val="00C900A2"/>
    <w:rsid w:val="00C903FB"/>
    <w:rsid w:val="00C91172"/>
    <w:rsid w:val="00C9144B"/>
    <w:rsid w:val="00C9153F"/>
    <w:rsid w:val="00C9180B"/>
    <w:rsid w:val="00C91D9D"/>
    <w:rsid w:val="00C923AF"/>
    <w:rsid w:val="00C94912"/>
    <w:rsid w:val="00C95039"/>
    <w:rsid w:val="00C9528F"/>
    <w:rsid w:val="00C978C5"/>
    <w:rsid w:val="00CA19C2"/>
    <w:rsid w:val="00CA1DE5"/>
    <w:rsid w:val="00CA24CA"/>
    <w:rsid w:val="00CA3E4C"/>
    <w:rsid w:val="00CA4041"/>
    <w:rsid w:val="00CA60C8"/>
    <w:rsid w:val="00CA6518"/>
    <w:rsid w:val="00CA6572"/>
    <w:rsid w:val="00CA71BF"/>
    <w:rsid w:val="00CA7B21"/>
    <w:rsid w:val="00CB0BE4"/>
    <w:rsid w:val="00CB1694"/>
    <w:rsid w:val="00CB16EC"/>
    <w:rsid w:val="00CB210D"/>
    <w:rsid w:val="00CB453C"/>
    <w:rsid w:val="00CB534A"/>
    <w:rsid w:val="00CB5A63"/>
    <w:rsid w:val="00CB5E50"/>
    <w:rsid w:val="00CC107A"/>
    <w:rsid w:val="00CC153C"/>
    <w:rsid w:val="00CC1EC9"/>
    <w:rsid w:val="00CC316A"/>
    <w:rsid w:val="00CC3EED"/>
    <w:rsid w:val="00CC3F68"/>
    <w:rsid w:val="00CC4601"/>
    <w:rsid w:val="00CC4681"/>
    <w:rsid w:val="00CC5314"/>
    <w:rsid w:val="00CC6088"/>
    <w:rsid w:val="00CD1343"/>
    <w:rsid w:val="00CD2DEF"/>
    <w:rsid w:val="00CD4DD4"/>
    <w:rsid w:val="00CD60AB"/>
    <w:rsid w:val="00CD6A93"/>
    <w:rsid w:val="00CD7FAD"/>
    <w:rsid w:val="00CE0251"/>
    <w:rsid w:val="00CE0C23"/>
    <w:rsid w:val="00CE2312"/>
    <w:rsid w:val="00CE4912"/>
    <w:rsid w:val="00CE493A"/>
    <w:rsid w:val="00CE4E03"/>
    <w:rsid w:val="00CE568F"/>
    <w:rsid w:val="00CE5C40"/>
    <w:rsid w:val="00CE6249"/>
    <w:rsid w:val="00CF0815"/>
    <w:rsid w:val="00CF1409"/>
    <w:rsid w:val="00CF3E31"/>
    <w:rsid w:val="00CF3E97"/>
    <w:rsid w:val="00CF5AE5"/>
    <w:rsid w:val="00CF5B48"/>
    <w:rsid w:val="00D001AC"/>
    <w:rsid w:val="00D01B84"/>
    <w:rsid w:val="00D0256C"/>
    <w:rsid w:val="00D02B81"/>
    <w:rsid w:val="00D04C15"/>
    <w:rsid w:val="00D04DDF"/>
    <w:rsid w:val="00D063EB"/>
    <w:rsid w:val="00D07B26"/>
    <w:rsid w:val="00D104BD"/>
    <w:rsid w:val="00D111E8"/>
    <w:rsid w:val="00D115E2"/>
    <w:rsid w:val="00D118D2"/>
    <w:rsid w:val="00D125D6"/>
    <w:rsid w:val="00D12D41"/>
    <w:rsid w:val="00D14291"/>
    <w:rsid w:val="00D14EB8"/>
    <w:rsid w:val="00D15319"/>
    <w:rsid w:val="00D15F3D"/>
    <w:rsid w:val="00D165DD"/>
    <w:rsid w:val="00D2037B"/>
    <w:rsid w:val="00D2180F"/>
    <w:rsid w:val="00D21A09"/>
    <w:rsid w:val="00D21EAA"/>
    <w:rsid w:val="00D21F0A"/>
    <w:rsid w:val="00D22FF3"/>
    <w:rsid w:val="00D24E0F"/>
    <w:rsid w:val="00D25A15"/>
    <w:rsid w:val="00D26D0C"/>
    <w:rsid w:val="00D304B3"/>
    <w:rsid w:val="00D30A28"/>
    <w:rsid w:val="00D31B28"/>
    <w:rsid w:val="00D31C5F"/>
    <w:rsid w:val="00D32C92"/>
    <w:rsid w:val="00D34E35"/>
    <w:rsid w:val="00D34FF8"/>
    <w:rsid w:val="00D36271"/>
    <w:rsid w:val="00D377B5"/>
    <w:rsid w:val="00D411D8"/>
    <w:rsid w:val="00D42A67"/>
    <w:rsid w:val="00D43345"/>
    <w:rsid w:val="00D44CEC"/>
    <w:rsid w:val="00D453FE"/>
    <w:rsid w:val="00D45B2F"/>
    <w:rsid w:val="00D46206"/>
    <w:rsid w:val="00D46888"/>
    <w:rsid w:val="00D47CAE"/>
    <w:rsid w:val="00D50BAA"/>
    <w:rsid w:val="00D5309E"/>
    <w:rsid w:val="00D5378B"/>
    <w:rsid w:val="00D54062"/>
    <w:rsid w:val="00D54B60"/>
    <w:rsid w:val="00D55050"/>
    <w:rsid w:val="00D55749"/>
    <w:rsid w:val="00D55B69"/>
    <w:rsid w:val="00D56572"/>
    <w:rsid w:val="00D56665"/>
    <w:rsid w:val="00D60823"/>
    <w:rsid w:val="00D61176"/>
    <w:rsid w:val="00D61482"/>
    <w:rsid w:val="00D619F1"/>
    <w:rsid w:val="00D639A8"/>
    <w:rsid w:val="00D63D53"/>
    <w:rsid w:val="00D63D8D"/>
    <w:rsid w:val="00D64EC0"/>
    <w:rsid w:val="00D64EE0"/>
    <w:rsid w:val="00D65D3E"/>
    <w:rsid w:val="00D664B1"/>
    <w:rsid w:val="00D67C50"/>
    <w:rsid w:val="00D7128B"/>
    <w:rsid w:val="00D723E7"/>
    <w:rsid w:val="00D725E9"/>
    <w:rsid w:val="00D7324E"/>
    <w:rsid w:val="00D7362C"/>
    <w:rsid w:val="00D74985"/>
    <w:rsid w:val="00D74C92"/>
    <w:rsid w:val="00D7619D"/>
    <w:rsid w:val="00D7657D"/>
    <w:rsid w:val="00D772D1"/>
    <w:rsid w:val="00D77745"/>
    <w:rsid w:val="00D77F58"/>
    <w:rsid w:val="00D809B3"/>
    <w:rsid w:val="00D81F0A"/>
    <w:rsid w:val="00D82DB6"/>
    <w:rsid w:val="00D82DBF"/>
    <w:rsid w:val="00D83119"/>
    <w:rsid w:val="00D835CE"/>
    <w:rsid w:val="00D84675"/>
    <w:rsid w:val="00D8652D"/>
    <w:rsid w:val="00D876AB"/>
    <w:rsid w:val="00D876FD"/>
    <w:rsid w:val="00D87C22"/>
    <w:rsid w:val="00D87D77"/>
    <w:rsid w:val="00D9070E"/>
    <w:rsid w:val="00D9077A"/>
    <w:rsid w:val="00D90CBE"/>
    <w:rsid w:val="00D91904"/>
    <w:rsid w:val="00D93A2E"/>
    <w:rsid w:val="00D94115"/>
    <w:rsid w:val="00D954F1"/>
    <w:rsid w:val="00D95916"/>
    <w:rsid w:val="00D95AD9"/>
    <w:rsid w:val="00D97C91"/>
    <w:rsid w:val="00DA1BE3"/>
    <w:rsid w:val="00DA302D"/>
    <w:rsid w:val="00DA4F06"/>
    <w:rsid w:val="00DA54B8"/>
    <w:rsid w:val="00DA59CA"/>
    <w:rsid w:val="00DA5B07"/>
    <w:rsid w:val="00DA6BCA"/>
    <w:rsid w:val="00DB00E9"/>
    <w:rsid w:val="00DB043F"/>
    <w:rsid w:val="00DB1486"/>
    <w:rsid w:val="00DB4757"/>
    <w:rsid w:val="00DB514B"/>
    <w:rsid w:val="00DB54FE"/>
    <w:rsid w:val="00DB5727"/>
    <w:rsid w:val="00DB606D"/>
    <w:rsid w:val="00DB681F"/>
    <w:rsid w:val="00DB7D41"/>
    <w:rsid w:val="00DC106A"/>
    <w:rsid w:val="00DC2EEA"/>
    <w:rsid w:val="00DC3447"/>
    <w:rsid w:val="00DC364D"/>
    <w:rsid w:val="00DC504B"/>
    <w:rsid w:val="00DC5136"/>
    <w:rsid w:val="00DC6040"/>
    <w:rsid w:val="00DC64BF"/>
    <w:rsid w:val="00DC6913"/>
    <w:rsid w:val="00DC7AB6"/>
    <w:rsid w:val="00DD1EF8"/>
    <w:rsid w:val="00DD297F"/>
    <w:rsid w:val="00DD3619"/>
    <w:rsid w:val="00DD3DAE"/>
    <w:rsid w:val="00DD4C0B"/>
    <w:rsid w:val="00DD4F42"/>
    <w:rsid w:val="00DD525E"/>
    <w:rsid w:val="00DD676B"/>
    <w:rsid w:val="00DE0712"/>
    <w:rsid w:val="00DE0AE7"/>
    <w:rsid w:val="00DE418D"/>
    <w:rsid w:val="00DE57D5"/>
    <w:rsid w:val="00DE5B29"/>
    <w:rsid w:val="00DE610A"/>
    <w:rsid w:val="00DE65C0"/>
    <w:rsid w:val="00DE6958"/>
    <w:rsid w:val="00DF0164"/>
    <w:rsid w:val="00DF1697"/>
    <w:rsid w:val="00DF199F"/>
    <w:rsid w:val="00DF32FF"/>
    <w:rsid w:val="00DF437E"/>
    <w:rsid w:val="00DF533E"/>
    <w:rsid w:val="00DF536C"/>
    <w:rsid w:val="00DF770E"/>
    <w:rsid w:val="00DF7810"/>
    <w:rsid w:val="00E00EC9"/>
    <w:rsid w:val="00E01738"/>
    <w:rsid w:val="00E02773"/>
    <w:rsid w:val="00E02EAF"/>
    <w:rsid w:val="00E035AE"/>
    <w:rsid w:val="00E04B96"/>
    <w:rsid w:val="00E06DF7"/>
    <w:rsid w:val="00E073CE"/>
    <w:rsid w:val="00E07BD3"/>
    <w:rsid w:val="00E10255"/>
    <w:rsid w:val="00E10B05"/>
    <w:rsid w:val="00E10E7B"/>
    <w:rsid w:val="00E16135"/>
    <w:rsid w:val="00E17079"/>
    <w:rsid w:val="00E2012D"/>
    <w:rsid w:val="00E20432"/>
    <w:rsid w:val="00E22459"/>
    <w:rsid w:val="00E2294C"/>
    <w:rsid w:val="00E238BD"/>
    <w:rsid w:val="00E24B31"/>
    <w:rsid w:val="00E26721"/>
    <w:rsid w:val="00E26CD1"/>
    <w:rsid w:val="00E2720A"/>
    <w:rsid w:val="00E27A20"/>
    <w:rsid w:val="00E3183A"/>
    <w:rsid w:val="00E32273"/>
    <w:rsid w:val="00E32DE6"/>
    <w:rsid w:val="00E3329E"/>
    <w:rsid w:val="00E333D4"/>
    <w:rsid w:val="00E334B7"/>
    <w:rsid w:val="00E335F3"/>
    <w:rsid w:val="00E351C2"/>
    <w:rsid w:val="00E35D65"/>
    <w:rsid w:val="00E36213"/>
    <w:rsid w:val="00E364CA"/>
    <w:rsid w:val="00E36957"/>
    <w:rsid w:val="00E414F3"/>
    <w:rsid w:val="00E4177B"/>
    <w:rsid w:val="00E4182A"/>
    <w:rsid w:val="00E41ACF"/>
    <w:rsid w:val="00E41EC1"/>
    <w:rsid w:val="00E42659"/>
    <w:rsid w:val="00E43054"/>
    <w:rsid w:val="00E4381B"/>
    <w:rsid w:val="00E440E8"/>
    <w:rsid w:val="00E4615D"/>
    <w:rsid w:val="00E4615E"/>
    <w:rsid w:val="00E46F9E"/>
    <w:rsid w:val="00E5019E"/>
    <w:rsid w:val="00E52002"/>
    <w:rsid w:val="00E556B1"/>
    <w:rsid w:val="00E55CB9"/>
    <w:rsid w:val="00E563D8"/>
    <w:rsid w:val="00E56717"/>
    <w:rsid w:val="00E56B6D"/>
    <w:rsid w:val="00E6099D"/>
    <w:rsid w:val="00E60BB0"/>
    <w:rsid w:val="00E60D63"/>
    <w:rsid w:val="00E61306"/>
    <w:rsid w:val="00E61910"/>
    <w:rsid w:val="00E621AB"/>
    <w:rsid w:val="00E6259C"/>
    <w:rsid w:val="00E63062"/>
    <w:rsid w:val="00E63DB0"/>
    <w:rsid w:val="00E662E6"/>
    <w:rsid w:val="00E670B9"/>
    <w:rsid w:val="00E70890"/>
    <w:rsid w:val="00E71015"/>
    <w:rsid w:val="00E7111C"/>
    <w:rsid w:val="00E72B06"/>
    <w:rsid w:val="00E74FA0"/>
    <w:rsid w:val="00E758AC"/>
    <w:rsid w:val="00E75948"/>
    <w:rsid w:val="00E76433"/>
    <w:rsid w:val="00E772C1"/>
    <w:rsid w:val="00E81296"/>
    <w:rsid w:val="00E82B9A"/>
    <w:rsid w:val="00E82F29"/>
    <w:rsid w:val="00E83213"/>
    <w:rsid w:val="00E8335D"/>
    <w:rsid w:val="00E83CA2"/>
    <w:rsid w:val="00E84CED"/>
    <w:rsid w:val="00E85706"/>
    <w:rsid w:val="00E86711"/>
    <w:rsid w:val="00E87590"/>
    <w:rsid w:val="00E87743"/>
    <w:rsid w:val="00E91278"/>
    <w:rsid w:val="00E91407"/>
    <w:rsid w:val="00E919D8"/>
    <w:rsid w:val="00E94A5C"/>
    <w:rsid w:val="00E96775"/>
    <w:rsid w:val="00E96F68"/>
    <w:rsid w:val="00EA61E9"/>
    <w:rsid w:val="00EA7E00"/>
    <w:rsid w:val="00EB13D3"/>
    <w:rsid w:val="00EB1EEA"/>
    <w:rsid w:val="00EB2266"/>
    <w:rsid w:val="00EB2788"/>
    <w:rsid w:val="00EB3BBA"/>
    <w:rsid w:val="00EB58CF"/>
    <w:rsid w:val="00EB68FB"/>
    <w:rsid w:val="00EB6BA0"/>
    <w:rsid w:val="00EB70EE"/>
    <w:rsid w:val="00EC06E4"/>
    <w:rsid w:val="00EC0B78"/>
    <w:rsid w:val="00EC0DAB"/>
    <w:rsid w:val="00EC11E5"/>
    <w:rsid w:val="00EC1CAC"/>
    <w:rsid w:val="00EC2F5D"/>
    <w:rsid w:val="00EC3604"/>
    <w:rsid w:val="00EC3EAE"/>
    <w:rsid w:val="00EC6573"/>
    <w:rsid w:val="00EC6DD6"/>
    <w:rsid w:val="00ED0758"/>
    <w:rsid w:val="00ED0B9D"/>
    <w:rsid w:val="00ED12CB"/>
    <w:rsid w:val="00ED1389"/>
    <w:rsid w:val="00ED25D5"/>
    <w:rsid w:val="00ED2D95"/>
    <w:rsid w:val="00ED31AF"/>
    <w:rsid w:val="00ED4FA2"/>
    <w:rsid w:val="00ED5D7F"/>
    <w:rsid w:val="00EE153E"/>
    <w:rsid w:val="00EE180A"/>
    <w:rsid w:val="00EE1A7D"/>
    <w:rsid w:val="00EE2179"/>
    <w:rsid w:val="00EE245E"/>
    <w:rsid w:val="00EE4ADA"/>
    <w:rsid w:val="00EE5149"/>
    <w:rsid w:val="00EE51EC"/>
    <w:rsid w:val="00EE65D1"/>
    <w:rsid w:val="00EE693D"/>
    <w:rsid w:val="00EE6AD5"/>
    <w:rsid w:val="00EF0064"/>
    <w:rsid w:val="00EF1054"/>
    <w:rsid w:val="00EF1D02"/>
    <w:rsid w:val="00EF22E2"/>
    <w:rsid w:val="00EF289D"/>
    <w:rsid w:val="00EF4D7F"/>
    <w:rsid w:val="00EF4EA7"/>
    <w:rsid w:val="00EF5CF8"/>
    <w:rsid w:val="00EF7A1B"/>
    <w:rsid w:val="00F0113E"/>
    <w:rsid w:val="00F015E7"/>
    <w:rsid w:val="00F01A62"/>
    <w:rsid w:val="00F01CD6"/>
    <w:rsid w:val="00F01DBB"/>
    <w:rsid w:val="00F03D03"/>
    <w:rsid w:val="00F03EA3"/>
    <w:rsid w:val="00F04999"/>
    <w:rsid w:val="00F05717"/>
    <w:rsid w:val="00F0644A"/>
    <w:rsid w:val="00F0650D"/>
    <w:rsid w:val="00F10403"/>
    <w:rsid w:val="00F10723"/>
    <w:rsid w:val="00F10A25"/>
    <w:rsid w:val="00F121AB"/>
    <w:rsid w:val="00F149DB"/>
    <w:rsid w:val="00F14B60"/>
    <w:rsid w:val="00F15333"/>
    <w:rsid w:val="00F15DF9"/>
    <w:rsid w:val="00F17279"/>
    <w:rsid w:val="00F17733"/>
    <w:rsid w:val="00F178C1"/>
    <w:rsid w:val="00F23E72"/>
    <w:rsid w:val="00F245B2"/>
    <w:rsid w:val="00F24B2E"/>
    <w:rsid w:val="00F272ED"/>
    <w:rsid w:val="00F27427"/>
    <w:rsid w:val="00F32CD5"/>
    <w:rsid w:val="00F32D92"/>
    <w:rsid w:val="00F33D46"/>
    <w:rsid w:val="00F34C1E"/>
    <w:rsid w:val="00F34ED6"/>
    <w:rsid w:val="00F36096"/>
    <w:rsid w:val="00F363A9"/>
    <w:rsid w:val="00F40414"/>
    <w:rsid w:val="00F40DE7"/>
    <w:rsid w:val="00F434AE"/>
    <w:rsid w:val="00F434CC"/>
    <w:rsid w:val="00F43C31"/>
    <w:rsid w:val="00F44436"/>
    <w:rsid w:val="00F44E6B"/>
    <w:rsid w:val="00F457A6"/>
    <w:rsid w:val="00F45B26"/>
    <w:rsid w:val="00F47124"/>
    <w:rsid w:val="00F47C0A"/>
    <w:rsid w:val="00F47C16"/>
    <w:rsid w:val="00F5007F"/>
    <w:rsid w:val="00F50583"/>
    <w:rsid w:val="00F50C08"/>
    <w:rsid w:val="00F510AA"/>
    <w:rsid w:val="00F512B6"/>
    <w:rsid w:val="00F51D55"/>
    <w:rsid w:val="00F5271F"/>
    <w:rsid w:val="00F53D5E"/>
    <w:rsid w:val="00F53E91"/>
    <w:rsid w:val="00F54A85"/>
    <w:rsid w:val="00F56119"/>
    <w:rsid w:val="00F5646F"/>
    <w:rsid w:val="00F56FD4"/>
    <w:rsid w:val="00F5763A"/>
    <w:rsid w:val="00F61AFE"/>
    <w:rsid w:val="00F64CCD"/>
    <w:rsid w:val="00F65553"/>
    <w:rsid w:val="00F664E7"/>
    <w:rsid w:val="00F66677"/>
    <w:rsid w:val="00F7015C"/>
    <w:rsid w:val="00F71355"/>
    <w:rsid w:val="00F744EE"/>
    <w:rsid w:val="00F745D5"/>
    <w:rsid w:val="00F76D68"/>
    <w:rsid w:val="00F77164"/>
    <w:rsid w:val="00F810FE"/>
    <w:rsid w:val="00F81CA6"/>
    <w:rsid w:val="00F81D0D"/>
    <w:rsid w:val="00F8241A"/>
    <w:rsid w:val="00F83E99"/>
    <w:rsid w:val="00F85760"/>
    <w:rsid w:val="00F85B15"/>
    <w:rsid w:val="00F85DA2"/>
    <w:rsid w:val="00F85DC3"/>
    <w:rsid w:val="00F86124"/>
    <w:rsid w:val="00F86DA7"/>
    <w:rsid w:val="00F87816"/>
    <w:rsid w:val="00F87AEB"/>
    <w:rsid w:val="00F87DA2"/>
    <w:rsid w:val="00F9161B"/>
    <w:rsid w:val="00F916A4"/>
    <w:rsid w:val="00F91F0A"/>
    <w:rsid w:val="00F93777"/>
    <w:rsid w:val="00F9452F"/>
    <w:rsid w:val="00F95328"/>
    <w:rsid w:val="00F96591"/>
    <w:rsid w:val="00FA1119"/>
    <w:rsid w:val="00FA2AAA"/>
    <w:rsid w:val="00FA30BF"/>
    <w:rsid w:val="00FA3BE9"/>
    <w:rsid w:val="00FA5852"/>
    <w:rsid w:val="00FA6836"/>
    <w:rsid w:val="00FA6B8E"/>
    <w:rsid w:val="00FA7721"/>
    <w:rsid w:val="00FB169B"/>
    <w:rsid w:val="00FB2268"/>
    <w:rsid w:val="00FB3F47"/>
    <w:rsid w:val="00FB4B55"/>
    <w:rsid w:val="00FB50DC"/>
    <w:rsid w:val="00FB5943"/>
    <w:rsid w:val="00FB7118"/>
    <w:rsid w:val="00FB79D7"/>
    <w:rsid w:val="00FC191F"/>
    <w:rsid w:val="00FC1C75"/>
    <w:rsid w:val="00FC3F3A"/>
    <w:rsid w:val="00FC4128"/>
    <w:rsid w:val="00FD1C68"/>
    <w:rsid w:val="00FD244C"/>
    <w:rsid w:val="00FD3514"/>
    <w:rsid w:val="00FD3EAF"/>
    <w:rsid w:val="00FD4AC1"/>
    <w:rsid w:val="00FD4D21"/>
    <w:rsid w:val="00FD64D2"/>
    <w:rsid w:val="00FD6F54"/>
    <w:rsid w:val="00FD74F8"/>
    <w:rsid w:val="00FE0691"/>
    <w:rsid w:val="00FE0BC6"/>
    <w:rsid w:val="00FE17E1"/>
    <w:rsid w:val="00FE184B"/>
    <w:rsid w:val="00FE38EB"/>
    <w:rsid w:val="00FE3A49"/>
    <w:rsid w:val="00FE7C1C"/>
    <w:rsid w:val="00FF03F7"/>
    <w:rsid w:val="00FF0F2C"/>
    <w:rsid w:val="00FF3717"/>
    <w:rsid w:val="08E462D1"/>
    <w:rsid w:val="09358A5B"/>
    <w:rsid w:val="1B672024"/>
    <w:rsid w:val="27F54DE2"/>
    <w:rsid w:val="2B26240B"/>
    <w:rsid w:val="2B3C7A07"/>
    <w:rsid w:val="2C88C17A"/>
    <w:rsid w:val="33AC4BBD"/>
    <w:rsid w:val="36A774AD"/>
    <w:rsid w:val="3FCB4438"/>
    <w:rsid w:val="49E18002"/>
    <w:rsid w:val="4C94BC3E"/>
    <w:rsid w:val="5750F3FC"/>
    <w:rsid w:val="582E5EF1"/>
    <w:rsid w:val="5A42B7B1"/>
    <w:rsid w:val="5B7C7507"/>
    <w:rsid w:val="5F16E903"/>
    <w:rsid w:val="62A35AC5"/>
    <w:rsid w:val="67D927A1"/>
    <w:rsid w:val="684E1111"/>
    <w:rsid w:val="6ED2E159"/>
    <w:rsid w:val="6EE3C697"/>
    <w:rsid w:val="77630E2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5083310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qFormat="1"/>
    <w:lsdException w:name="List Number 2" w:qFormat="1"/>
    <w:lsdException w:name="List Number 3" w:qFormat="1"/>
    <w:lsdException w:name="List Number 4" w:qFormat="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9452F"/>
  </w:style>
  <w:style w:type="paragraph" w:styleId="Heading1">
    <w:name w:val="heading 1"/>
    <w:basedOn w:val="Normal"/>
    <w:next w:val="Normal"/>
    <w:link w:val="Heading1Char"/>
    <w:uiPriority w:val="99"/>
    <w:qFormat/>
    <w:rsid w:val="00C91D9D"/>
    <w:pPr>
      <w:keepNext/>
      <w:keepLines/>
      <w:pageBreakBefore/>
      <w:tabs>
        <w:tab w:val="left" w:pos="1440"/>
      </w:tabs>
      <w:spacing w:before="480" w:after="360" w:line="240" w:lineRule="auto"/>
      <w:outlineLvl w:val="0"/>
    </w:pPr>
    <w:rPr>
      <w:rFonts w:eastAsiaTheme="majorEastAsia" w:cs="Segoe UI"/>
      <w:bCs/>
      <w:color w:val="008AC8"/>
      <w:sz w:val="36"/>
      <w:szCs w:val="28"/>
    </w:rPr>
  </w:style>
  <w:style w:type="paragraph" w:styleId="Heading2">
    <w:name w:val="heading 2"/>
    <w:basedOn w:val="Heading1"/>
    <w:next w:val="Normal"/>
    <w:link w:val="Heading2Char"/>
    <w:uiPriority w:val="99"/>
    <w:unhideWhenUsed/>
    <w:qFormat/>
    <w:rsid w:val="00C91D9D"/>
    <w:pPr>
      <w:pageBreakBefore w:val="0"/>
      <w:spacing w:before="360" w:after="240"/>
      <w:outlineLvl w:val="1"/>
    </w:pPr>
    <w:rPr>
      <w:rFonts w:cstheme="majorBidi"/>
      <w:sz w:val="32"/>
      <w:szCs w:val="26"/>
    </w:rPr>
  </w:style>
  <w:style w:type="paragraph" w:styleId="Heading3">
    <w:name w:val="heading 3"/>
    <w:basedOn w:val="Heading2"/>
    <w:next w:val="Normal"/>
    <w:link w:val="Heading3Char"/>
    <w:uiPriority w:val="99"/>
    <w:unhideWhenUsed/>
    <w:qFormat/>
    <w:rsid w:val="00C91D9D"/>
    <w:pPr>
      <w:outlineLvl w:val="2"/>
    </w:pPr>
    <w:rPr>
      <w:sz w:val="28"/>
      <w:szCs w:val="24"/>
    </w:rPr>
  </w:style>
  <w:style w:type="paragraph" w:styleId="Heading4">
    <w:name w:val="heading 4"/>
    <w:basedOn w:val="Heading3"/>
    <w:next w:val="Normal"/>
    <w:link w:val="Heading4Char"/>
    <w:uiPriority w:val="99"/>
    <w:unhideWhenUsed/>
    <w:qFormat/>
    <w:rsid w:val="00C91D9D"/>
    <w:pPr>
      <w:spacing w:before="240"/>
      <w:outlineLvl w:val="3"/>
    </w:pPr>
    <w:rPr>
      <w:iCs/>
      <w:sz w:val="24"/>
    </w:rPr>
  </w:style>
  <w:style w:type="paragraph" w:styleId="Heading5">
    <w:name w:val="heading 5"/>
    <w:basedOn w:val="Heading4"/>
    <w:next w:val="Normal"/>
    <w:link w:val="Heading5Char"/>
    <w:uiPriority w:val="99"/>
    <w:unhideWhenUsed/>
    <w:rsid w:val="00C91D9D"/>
    <w:pPr>
      <w:outlineLvl w:val="4"/>
    </w:pPr>
    <w:rPr>
      <w:rFonts w:eastAsiaTheme="minorHAnsi"/>
    </w:rPr>
  </w:style>
  <w:style w:type="paragraph" w:styleId="Heading6">
    <w:name w:val="heading 6"/>
    <w:basedOn w:val="Normal"/>
    <w:next w:val="Normal"/>
    <w:link w:val="Heading6Char"/>
    <w:uiPriority w:val="9"/>
    <w:semiHidden/>
    <w:rsid w:val="00C91D9D"/>
    <w:pPr>
      <w:keepNext/>
      <w:keepLines/>
      <w:numPr>
        <w:ilvl w:val="5"/>
        <w:numId w:val="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qFormat/>
    <w:rsid w:val="00C91D9D"/>
    <w:pPr>
      <w:keepNext/>
      <w:keepLines/>
      <w:numPr>
        <w:ilvl w:val="6"/>
        <w:numId w:val="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qFormat/>
    <w:rsid w:val="00C91D9D"/>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C91D9D"/>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F9452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9452F"/>
  </w:style>
  <w:style w:type="character" w:customStyle="1" w:styleId="Heading1Char">
    <w:name w:val="Heading 1 Char"/>
    <w:basedOn w:val="DefaultParagraphFont"/>
    <w:link w:val="Heading1"/>
    <w:uiPriority w:val="99"/>
    <w:rsid w:val="00C91D9D"/>
    <w:rPr>
      <w:rFonts w:ascii="Segoe UI" w:eastAsiaTheme="majorEastAsia" w:hAnsi="Segoe UI" w:cs="Segoe UI"/>
      <w:bCs/>
      <w:color w:val="008AC8"/>
      <w:sz w:val="36"/>
      <w:szCs w:val="28"/>
    </w:rPr>
  </w:style>
  <w:style w:type="paragraph" w:styleId="TOC1">
    <w:name w:val="toc 1"/>
    <w:basedOn w:val="Normal"/>
    <w:next w:val="Normal"/>
    <w:uiPriority w:val="39"/>
    <w:unhideWhenUsed/>
    <w:rsid w:val="00C91D9D"/>
    <w:pPr>
      <w:tabs>
        <w:tab w:val="right" w:leader="dot" w:pos="9346"/>
      </w:tabs>
      <w:spacing w:after="100"/>
    </w:pPr>
    <w:rPr>
      <w:noProof/>
      <w:sz w:val="24"/>
    </w:rPr>
  </w:style>
  <w:style w:type="character" w:styleId="Hyperlink">
    <w:name w:val="Hyperlink"/>
    <w:basedOn w:val="DefaultParagraphFont"/>
    <w:uiPriority w:val="99"/>
    <w:unhideWhenUsed/>
    <w:rsid w:val="00C91D9D"/>
    <w:rPr>
      <w:rFonts w:ascii="Segoe UI" w:hAnsi="Segoe UI"/>
      <w:color w:val="0563C1" w:themeColor="hyperlink"/>
      <w:u w:val="single"/>
    </w:rPr>
  </w:style>
  <w:style w:type="paragraph" w:customStyle="1" w:styleId="Bullet1">
    <w:name w:val="Bullet1"/>
    <w:basedOn w:val="ListBullet"/>
    <w:uiPriority w:val="99"/>
    <w:rsid w:val="00C91D9D"/>
    <w:pPr>
      <w:numPr>
        <w:numId w:val="1"/>
      </w:numPr>
      <w:spacing w:before="240" w:after="240" w:line="240" w:lineRule="auto"/>
    </w:pPr>
    <w:rPr>
      <w:rFonts w:cs="Segoe UI"/>
      <w:szCs w:val="20"/>
    </w:rPr>
  </w:style>
  <w:style w:type="paragraph" w:styleId="Header">
    <w:name w:val="header"/>
    <w:basedOn w:val="Normal"/>
    <w:link w:val="HeaderChar"/>
    <w:uiPriority w:val="99"/>
    <w:unhideWhenUsed/>
    <w:rsid w:val="00C91D9D"/>
    <w:pPr>
      <w:tabs>
        <w:tab w:val="center" w:pos="4680"/>
        <w:tab w:val="right" w:pos="9360"/>
      </w:tabs>
      <w:spacing w:after="0" w:line="240" w:lineRule="auto"/>
    </w:pPr>
    <w:rPr>
      <w:sz w:val="16"/>
    </w:rPr>
  </w:style>
  <w:style w:type="character" w:customStyle="1" w:styleId="HeaderChar">
    <w:name w:val="Header Char"/>
    <w:basedOn w:val="DefaultParagraphFont"/>
    <w:link w:val="Header"/>
    <w:uiPriority w:val="99"/>
    <w:rsid w:val="00C91D9D"/>
    <w:rPr>
      <w:rFonts w:ascii="Segoe UI" w:eastAsiaTheme="minorEastAsia" w:hAnsi="Segoe UI"/>
      <w:sz w:val="16"/>
    </w:rPr>
  </w:style>
  <w:style w:type="paragraph" w:styleId="Footer">
    <w:name w:val="footer"/>
    <w:basedOn w:val="Normal"/>
    <w:link w:val="FooterChar"/>
    <w:uiPriority w:val="99"/>
    <w:unhideWhenUsed/>
    <w:rsid w:val="00C91D9D"/>
    <w:pPr>
      <w:tabs>
        <w:tab w:val="center" w:pos="4680"/>
        <w:tab w:val="right" w:pos="9360"/>
      </w:tabs>
      <w:spacing w:after="0" w:line="240" w:lineRule="auto"/>
    </w:pPr>
    <w:rPr>
      <w:color w:val="808080" w:themeColor="background1" w:themeShade="80"/>
      <w:sz w:val="16"/>
    </w:rPr>
  </w:style>
  <w:style w:type="character" w:customStyle="1" w:styleId="FooterChar">
    <w:name w:val="Footer Char"/>
    <w:basedOn w:val="DefaultParagraphFont"/>
    <w:link w:val="Footer"/>
    <w:uiPriority w:val="99"/>
    <w:rsid w:val="00C91D9D"/>
    <w:rPr>
      <w:rFonts w:ascii="Segoe UI" w:eastAsiaTheme="minorEastAsia" w:hAnsi="Segoe UI"/>
      <w:color w:val="808080" w:themeColor="background1" w:themeShade="80"/>
      <w:sz w:val="16"/>
    </w:rPr>
  </w:style>
  <w:style w:type="paragraph" w:styleId="TOC3">
    <w:name w:val="toc 3"/>
    <w:basedOn w:val="TOCHeading"/>
    <w:next w:val="Normal"/>
    <w:autoRedefine/>
    <w:uiPriority w:val="39"/>
    <w:unhideWhenUsed/>
    <w:rsid w:val="00C91D9D"/>
    <w:pPr>
      <w:keepNext w:val="0"/>
      <w:keepLines w:val="0"/>
      <w:pageBreakBefore w:val="0"/>
      <w:tabs>
        <w:tab w:val="right" w:leader="dot" w:pos="9346"/>
      </w:tabs>
      <w:spacing w:before="0" w:after="100"/>
      <w:ind w:left="864"/>
    </w:pPr>
    <w:rPr>
      <w:rFonts w:ascii="Segoe" w:eastAsiaTheme="minorHAnsi" w:hAnsi="Segoe" w:cstheme="minorBidi"/>
      <w:color w:val="auto"/>
      <w:spacing w:val="10"/>
      <w:sz w:val="20"/>
      <w:szCs w:val="48"/>
    </w:rPr>
  </w:style>
  <w:style w:type="character" w:customStyle="1" w:styleId="StyleLatinSegoeUI10pt">
    <w:name w:val="Style (Latin) Segoe UI 10 pt"/>
    <w:basedOn w:val="DefaultParagraphFont"/>
    <w:semiHidden/>
    <w:rsid w:val="00C91D9D"/>
    <w:rPr>
      <w:rFonts w:ascii="Segoe UI" w:hAnsi="Segoe UI"/>
      <w:sz w:val="20"/>
    </w:rPr>
  </w:style>
  <w:style w:type="table" w:styleId="TableGrid">
    <w:name w:val="Table Grid"/>
    <w:aliases w:val="Tabla Microsoft Servicios,Table1Formatting"/>
    <w:basedOn w:val="TableNormal"/>
    <w:rsid w:val="00C91D9D"/>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16"/>
      </w:rPr>
      <w:tblPr/>
      <w:trPr>
        <w:tblHeader/>
      </w:trPr>
      <w:tcPr>
        <w:shd w:val="clear" w:color="auto" w:fill="008AC8"/>
      </w:tcPr>
    </w:tblStylePr>
  </w:style>
  <w:style w:type="paragraph" w:customStyle="1" w:styleId="CoverTitle">
    <w:name w:val="Cover Title"/>
    <w:basedOn w:val="Normal"/>
    <w:next w:val="CoverSubject"/>
    <w:uiPriority w:val="99"/>
    <w:rsid w:val="00C91D9D"/>
    <w:pPr>
      <w:spacing w:line="240" w:lineRule="auto"/>
    </w:pPr>
    <w:rPr>
      <w:color w:val="FFFFFF" w:themeColor="background1"/>
      <w:sz w:val="44"/>
    </w:rPr>
  </w:style>
  <w:style w:type="paragraph" w:customStyle="1" w:styleId="CoverSubject">
    <w:name w:val="Cover Subject"/>
    <w:basedOn w:val="Normal"/>
    <w:uiPriority w:val="99"/>
    <w:rsid w:val="00C91D9D"/>
    <w:pPr>
      <w:spacing w:after="600"/>
      <w:ind w:left="-720"/>
    </w:pPr>
    <w:rPr>
      <w:color w:val="008AC8"/>
      <w:sz w:val="36"/>
    </w:rPr>
  </w:style>
  <w:style w:type="paragraph" w:customStyle="1" w:styleId="CoverHeading2">
    <w:name w:val="Cover Heading 2"/>
    <w:basedOn w:val="Normal"/>
    <w:uiPriority w:val="99"/>
    <w:rsid w:val="00C91D9D"/>
    <w:pPr>
      <w:spacing w:before="360"/>
      <w:ind w:left="-357"/>
    </w:pPr>
    <w:rPr>
      <w:bCs/>
      <w:color w:val="008AC8"/>
      <w:sz w:val="28"/>
      <w:szCs w:val="28"/>
    </w:rPr>
  </w:style>
  <w:style w:type="character" w:styleId="Emphasis">
    <w:name w:val="Emphasis"/>
    <w:basedOn w:val="IntenseEmphasis"/>
    <w:uiPriority w:val="99"/>
    <w:qFormat/>
    <w:rsid w:val="00C91D9D"/>
    <w:rPr>
      <w:rFonts w:ascii="Segoe UI" w:hAnsi="Segoe UI"/>
      <w:b w:val="0"/>
      <w:bCs/>
      <w:i/>
      <w:iCs/>
      <w:color w:val="auto"/>
      <w:sz w:val="22"/>
    </w:rPr>
  </w:style>
  <w:style w:type="paragraph" w:customStyle="1" w:styleId="VisibleGuidance">
    <w:name w:val="Visible Guidance"/>
    <w:basedOn w:val="Normal"/>
    <w:next w:val="Normal"/>
    <w:uiPriority w:val="99"/>
    <w:rsid w:val="00C91D9D"/>
    <w:pPr>
      <w:shd w:val="clear" w:color="auto" w:fill="F2F2F2"/>
    </w:pPr>
    <w:rPr>
      <w:color w:val="FF0066"/>
    </w:rPr>
  </w:style>
  <w:style w:type="character" w:styleId="Strong">
    <w:name w:val="Strong"/>
    <w:basedOn w:val="DefaultParagraphFont"/>
    <w:uiPriority w:val="99"/>
    <w:qFormat/>
    <w:rsid w:val="00C91D9D"/>
    <w:rPr>
      <w:b/>
      <w:bCs/>
    </w:rPr>
  </w:style>
  <w:style w:type="paragraph" w:styleId="ListParagraph">
    <w:name w:val="List Paragraph"/>
    <w:aliases w:val="Bullet Number,List Paragraph1,lp1,lp11,List Paragraph11,Bullet 1,Use Case List Paragraph"/>
    <w:basedOn w:val="Normal"/>
    <w:link w:val="ListParagraphChar"/>
    <w:uiPriority w:val="34"/>
    <w:qFormat/>
    <w:rsid w:val="00C91D9D"/>
    <w:pPr>
      <w:numPr>
        <w:numId w:val="6"/>
      </w:numPr>
      <w:contextualSpacing/>
    </w:pPr>
  </w:style>
  <w:style w:type="paragraph" w:styleId="TOCHeading">
    <w:name w:val="TOC Heading"/>
    <w:basedOn w:val="Heading1"/>
    <w:next w:val="Normal"/>
    <w:uiPriority w:val="99"/>
    <w:rsid w:val="00C91D9D"/>
    <w:pPr>
      <w:spacing w:before="360" w:line="276" w:lineRule="auto"/>
      <w:outlineLvl w:val="9"/>
    </w:pPr>
    <w:rPr>
      <w:rFonts w:cstheme="majorBidi"/>
      <w:bCs w:val="0"/>
      <w:sz w:val="32"/>
      <w:szCs w:val="32"/>
    </w:rPr>
  </w:style>
  <w:style w:type="character" w:styleId="IntenseEmphasis">
    <w:name w:val="Intense Emphasis"/>
    <w:basedOn w:val="DefaultParagraphFont"/>
    <w:uiPriority w:val="99"/>
    <w:rsid w:val="00C91D9D"/>
    <w:rPr>
      <w:i/>
      <w:iCs/>
      <w:color w:val="5B9BD5" w:themeColor="accent1"/>
    </w:rPr>
  </w:style>
  <w:style w:type="paragraph" w:styleId="Caption">
    <w:name w:val="caption"/>
    <w:basedOn w:val="Normal"/>
    <w:next w:val="Normal"/>
    <w:uiPriority w:val="99"/>
    <w:unhideWhenUsed/>
    <w:rsid w:val="00C91D9D"/>
    <w:pPr>
      <w:spacing w:after="0" w:line="240" w:lineRule="auto"/>
    </w:pPr>
    <w:rPr>
      <w:iCs/>
      <w:color w:val="008AC8"/>
      <w:sz w:val="18"/>
      <w:szCs w:val="18"/>
    </w:rPr>
  </w:style>
  <w:style w:type="character" w:customStyle="1" w:styleId="Heading5Char">
    <w:name w:val="Heading 5 Char"/>
    <w:basedOn w:val="DefaultParagraphFont"/>
    <w:link w:val="Heading5"/>
    <w:uiPriority w:val="99"/>
    <w:rsid w:val="00C91D9D"/>
    <w:rPr>
      <w:rFonts w:ascii="Segoe UI" w:hAnsi="Segoe UI" w:cstheme="majorBidi"/>
      <w:bCs/>
      <w:iCs/>
      <w:color w:val="008AC8"/>
      <w:sz w:val="24"/>
      <w:szCs w:val="24"/>
    </w:rPr>
  </w:style>
  <w:style w:type="paragraph" w:customStyle="1" w:styleId="Heading1Numbered">
    <w:name w:val="Heading 1 (Numbered)"/>
    <w:basedOn w:val="Normal"/>
    <w:next w:val="Normal"/>
    <w:uiPriority w:val="14"/>
    <w:qFormat/>
    <w:rsid w:val="00C91D9D"/>
    <w:pPr>
      <w:keepNext/>
      <w:keepLines/>
      <w:pageBreakBefore/>
      <w:numPr>
        <w:numId w:val="9"/>
      </w:numPr>
      <w:tabs>
        <w:tab w:val="left" w:pos="1440"/>
      </w:tabs>
      <w:spacing w:before="360" w:after="360" w:line="600" w:lineRule="exact"/>
      <w:outlineLvl w:val="0"/>
    </w:pPr>
    <w:rPr>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
    <w:basedOn w:val="DefaultParagraphFont"/>
    <w:link w:val="ListParagraph"/>
    <w:uiPriority w:val="34"/>
    <w:locked/>
    <w:rsid w:val="00C91D9D"/>
  </w:style>
  <w:style w:type="paragraph" w:styleId="ListBullet">
    <w:name w:val="List Bullet"/>
    <w:basedOn w:val="Normal"/>
    <w:uiPriority w:val="4"/>
    <w:qFormat/>
    <w:rsid w:val="00C91D9D"/>
    <w:pPr>
      <w:numPr>
        <w:numId w:val="4"/>
      </w:numPr>
      <w:spacing w:after="200"/>
      <w:ind w:left="720"/>
      <w:contextualSpacing/>
    </w:pPr>
  </w:style>
  <w:style w:type="paragraph" w:customStyle="1" w:styleId="Heading2Numbered">
    <w:name w:val="Heading 2 (Numbered)"/>
    <w:basedOn w:val="Heading1Numbered"/>
    <w:next w:val="Normal"/>
    <w:uiPriority w:val="99"/>
    <w:qFormat/>
    <w:rsid w:val="00C91D9D"/>
    <w:pPr>
      <w:pageBreakBefore w:val="0"/>
      <w:numPr>
        <w:ilvl w:val="1"/>
      </w:numPr>
      <w:spacing w:after="240" w:line="240" w:lineRule="auto"/>
      <w:outlineLvl w:val="1"/>
    </w:pPr>
    <w:rPr>
      <w:sz w:val="32"/>
      <w:szCs w:val="36"/>
    </w:rPr>
  </w:style>
  <w:style w:type="paragraph" w:customStyle="1" w:styleId="Heading3Numbered">
    <w:name w:val="Heading 3 (Numbered)"/>
    <w:basedOn w:val="Heading2Numbered"/>
    <w:next w:val="Normal"/>
    <w:uiPriority w:val="99"/>
    <w:qFormat/>
    <w:rsid w:val="00C91D9D"/>
    <w:pPr>
      <w:numPr>
        <w:ilvl w:val="2"/>
      </w:numPr>
      <w:spacing w:before="240"/>
      <w:outlineLvl w:val="2"/>
    </w:pPr>
    <w:rPr>
      <w:sz w:val="28"/>
      <w:szCs w:val="28"/>
    </w:rPr>
  </w:style>
  <w:style w:type="paragraph" w:customStyle="1" w:styleId="Heading4Numbered">
    <w:name w:val="Heading 4 (Numbered)"/>
    <w:basedOn w:val="Heading3Numbered"/>
    <w:next w:val="Normal"/>
    <w:uiPriority w:val="99"/>
    <w:unhideWhenUsed/>
    <w:rsid w:val="00C91D9D"/>
    <w:pPr>
      <w:numPr>
        <w:ilvl w:val="3"/>
        <w:numId w:val="0"/>
      </w:numPr>
      <w:outlineLvl w:val="3"/>
    </w:pPr>
    <w:rPr>
      <w:sz w:val="24"/>
    </w:rPr>
  </w:style>
  <w:style w:type="paragraph" w:customStyle="1" w:styleId="Heading5Numbered">
    <w:name w:val="Heading 5 (Numbered)"/>
    <w:basedOn w:val="Heading4Numbered"/>
    <w:next w:val="Normal"/>
    <w:uiPriority w:val="99"/>
    <w:semiHidden/>
    <w:rsid w:val="00C91D9D"/>
    <w:pPr>
      <w:framePr w:wrap="around" w:vAnchor="text" w:hAnchor="text" w:y="1"/>
      <w:numPr>
        <w:ilvl w:val="0"/>
        <w:numId w:val="10"/>
      </w:numPr>
      <w:tabs>
        <w:tab w:val="clear" w:pos="1440"/>
        <w:tab w:val="left" w:pos="2160"/>
      </w:tabs>
      <w:outlineLvl w:val="4"/>
    </w:pPr>
    <w:rPr>
      <w:szCs w:val="20"/>
    </w:rPr>
  </w:style>
  <w:style w:type="paragraph" w:customStyle="1" w:styleId="TableListBullet">
    <w:name w:val="Table List Bullet"/>
    <w:basedOn w:val="Normal"/>
    <w:uiPriority w:val="99"/>
    <w:qFormat/>
    <w:rsid w:val="00C91D9D"/>
    <w:pPr>
      <w:numPr>
        <w:numId w:val="2"/>
      </w:numPr>
      <w:spacing w:line="240" w:lineRule="auto"/>
      <w:ind w:left="288" w:hanging="288"/>
      <w:contextualSpacing/>
    </w:pPr>
    <w:rPr>
      <w:sz w:val="18"/>
      <w:szCs w:val="16"/>
    </w:rPr>
  </w:style>
  <w:style w:type="paragraph" w:customStyle="1" w:styleId="CodeBlock">
    <w:name w:val="Code Block"/>
    <w:basedOn w:val="Normal"/>
    <w:uiPriority w:val="99"/>
    <w:qFormat/>
    <w:rsid w:val="00C91D9D"/>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99"/>
    <w:rsid w:val="00C91D9D"/>
    <w:pPr>
      <w:numPr>
        <w:numId w:val="7"/>
      </w:numPr>
      <w:spacing w:after="200"/>
      <w:contextualSpacing/>
    </w:pPr>
    <w:rPr>
      <w:rFonts w:eastAsia="Arial" w:cs="Arial"/>
      <w:lang w:eastAsia="ja-JP"/>
    </w:rPr>
  </w:style>
  <w:style w:type="paragraph" w:customStyle="1" w:styleId="Note">
    <w:name w:val="Note"/>
    <w:basedOn w:val="Normal"/>
    <w:uiPriority w:val="99"/>
    <w:qFormat/>
    <w:rsid w:val="00C91D9D"/>
    <w:pPr>
      <w:pBdr>
        <w:left w:val="single" w:sz="18" w:space="6" w:color="008AC8"/>
      </w:pBdr>
      <w:spacing w:after="200"/>
      <w:ind w:left="720"/>
    </w:pPr>
    <w:rPr>
      <w:szCs w:val="18"/>
    </w:rPr>
  </w:style>
  <w:style w:type="paragraph" w:customStyle="1" w:styleId="NoteTitle">
    <w:name w:val="Note Title"/>
    <w:basedOn w:val="Note"/>
    <w:next w:val="Note"/>
    <w:uiPriority w:val="99"/>
    <w:qFormat/>
    <w:rsid w:val="00C91D9D"/>
    <w:pPr>
      <w:keepNext/>
      <w:spacing w:before="240" w:after="240" w:line="240" w:lineRule="auto"/>
    </w:pPr>
    <w:rPr>
      <w:bCs/>
      <w:color w:val="008AC8"/>
      <w:sz w:val="24"/>
    </w:rPr>
  </w:style>
  <w:style w:type="numbering" w:customStyle="1" w:styleId="Checklist">
    <w:name w:val="Checklist"/>
    <w:basedOn w:val="NoList"/>
    <w:rsid w:val="00C91D9D"/>
    <w:pPr>
      <w:numPr>
        <w:numId w:val="3"/>
      </w:numPr>
    </w:pPr>
  </w:style>
  <w:style w:type="paragraph" w:customStyle="1" w:styleId="TableText">
    <w:name w:val="Table Text"/>
    <w:basedOn w:val="Normal"/>
    <w:uiPriority w:val="99"/>
    <w:qFormat/>
    <w:rsid w:val="00C91D9D"/>
    <w:pPr>
      <w:spacing w:line="240" w:lineRule="auto"/>
    </w:pPr>
    <w:rPr>
      <w:sz w:val="18"/>
    </w:rPr>
  </w:style>
  <w:style w:type="paragraph" w:customStyle="1" w:styleId="CommandLine">
    <w:name w:val="Command Line"/>
    <w:basedOn w:val="Normal"/>
    <w:uiPriority w:val="99"/>
    <w:rsid w:val="00C91D9D"/>
    <w:pPr>
      <w:shd w:val="clear" w:color="auto" w:fill="F2F2F2" w:themeFill="background1" w:themeFillShade="F2"/>
      <w:tabs>
        <w:tab w:val="left" w:pos="2790"/>
        <w:tab w:val="left" w:pos="3780"/>
        <w:tab w:val="left" w:pos="4860"/>
        <w:tab w:val="left" w:pos="6390"/>
      </w:tabs>
      <w:spacing w:before="80" w:after="200" w:line="240" w:lineRule="auto"/>
      <w:ind w:left="993" w:right="144"/>
      <w:contextualSpacing/>
    </w:pPr>
    <w:rPr>
      <w:rFonts w:ascii="Consolas" w:hAnsi="Consolas" w:cs="Consolas"/>
      <w:sz w:val="20"/>
      <w:szCs w:val="23"/>
    </w:rPr>
  </w:style>
  <w:style w:type="numbering" w:customStyle="1" w:styleId="Style1">
    <w:name w:val="Style1"/>
    <w:uiPriority w:val="99"/>
    <w:rsid w:val="00C91D9D"/>
    <w:pPr>
      <w:numPr>
        <w:numId w:val="4"/>
      </w:numPr>
    </w:pPr>
  </w:style>
  <w:style w:type="numbering" w:customStyle="1" w:styleId="NumberedList">
    <w:name w:val="Numbered List"/>
    <w:rsid w:val="00C91D9D"/>
    <w:pPr>
      <w:numPr>
        <w:numId w:val="5"/>
      </w:numPr>
    </w:pPr>
  </w:style>
  <w:style w:type="paragraph" w:styleId="TOC2">
    <w:name w:val="toc 2"/>
    <w:basedOn w:val="Normal"/>
    <w:next w:val="Normal"/>
    <w:autoRedefine/>
    <w:uiPriority w:val="39"/>
    <w:unhideWhenUsed/>
    <w:rsid w:val="00C91D9D"/>
    <w:pPr>
      <w:tabs>
        <w:tab w:val="left" w:pos="288"/>
        <w:tab w:val="left" w:pos="880"/>
        <w:tab w:val="right" w:leader="dot" w:pos="9346"/>
      </w:tabs>
      <w:spacing w:after="100"/>
      <w:ind w:left="432"/>
    </w:pPr>
  </w:style>
  <w:style w:type="table" w:styleId="PlainTable3">
    <w:name w:val="Plain Table 3"/>
    <w:basedOn w:val="TableNormal"/>
    <w:uiPriority w:val="43"/>
    <w:rsid w:val="00C91D9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91D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91D9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umHeading3">
    <w:name w:val="Num Heading 3"/>
    <w:basedOn w:val="Heading3"/>
    <w:next w:val="Normal"/>
    <w:semiHidden/>
    <w:rsid w:val="00C91D9D"/>
    <w:pPr>
      <w:keepNext w:val="0"/>
      <w:keepLines w:val="0"/>
      <w:widowControl w:val="0"/>
      <w:numPr>
        <w:ilvl w:val="5"/>
        <w:numId w:val="9"/>
      </w:numPr>
      <w:spacing w:before="120" w:after="60"/>
      <w:outlineLvl w:val="9"/>
    </w:pPr>
    <w:rPr>
      <w:rFonts w:eastAsia="Segoe Semibold" w:cs="Segoe Semibold"/>
      <w:color w:val="333333"/>
      <w:sz w:val="16"/>
      <w:szCs w:val="26"/>
      <w:lang w:eastAsia="en-AU"/>
    </w:rPr>
  </w:style>
  <w:style w:type="paragraph" w:customStyle="1" w:styleId="NumHeading4">
    <w:name w:val="Num Heading 4"/>
    <w:basedOn w:val="Heading4"/>
    <w:next w:val="Normal"/>
    <w:semiHidden/>
    <w:rsid w:val="00C91D9D"/>
    <w:pPr>
      <w:keepNext w:val="0"/>
      <w:keepLines w:val="0"/>
      <w:widowControl w:val="0"/>
      <w:numPr>
        <w:ilvl w:val="6"/>
        <w:numId w:val="9"/>
      </w:numPr>
      <w:spacing w:before="120" w:after="60"/>
      <w:ind w:hanging="1080"/>
      <w:outlineLvl w:val="9"/>
    </w:pPr>
    <w:rPr>
      <w:rFonts w:eastAsia="Segoe Semibold" w:cs="Segoe Semibold"/>
      <w:i/>
      <w:color w:val="333333"/>
      <w:sz w:val="16"/>
      <w:lang w:eastAsia="en-AU"/>
    </w:rPr>
  </w:style>
  <w:style w:type="character" w:customStyle="1" w:styleId="Heading3Char">
    <w:name w:val="Heading 3 Char"/>
    <w:basedOn w:val="DefaultParagraphFont"/>
    <w:link w:val="Heading3"/>
    <w:uiPriority w:val="99"/>
    <w:rsid w:val="00C91D9D"/>
    <w:rPr>
      <w:rFonts w:ascii="Segoe UI" w:eastAsiaTheme="majorEastAsia" w:hAnsi="Segoe UI" w:cstheme="majorBidi"/>
      <w:bCs/>
      <w:color w:val="008AC8"/>
      <w:sz w:val="28"/>
      <w:szCs w:val="24"/>
    </w:rPr>
  </w:style>
  <w:style w:type="character" w:customStyle="1" w:styleId="Heading4Char">
    <w:name w:val="Heading 4 Char"/>
    <w:basedOn w:val="DefaultParagraphFont"/>
    <w:link w:val="Heading4"/>
    <w:uiPriority w:val="99"/>
    <w:rsid w:val="00C91D9D"/>
    <w:rPr>
      <w:rFonts w:ascii="Segoe UI" w:eastAsiaTheme="majorEastAsia" w:hAnsi="Segoe UI" w:cstheme="majorBidi"/>
      <w:bCs/>
      <w:iCs/>
      <w:color w:val="008AC8"/>
      <w:sz w:val="24"/>
      <w:szCs w:val="24"/>
    </w:rPr>
  </w:style>
  <w:style w:type="paragraph" w:customStyle="1" w:styleId="NumHeading1">
    <w:name w:val="Num Heading 1"/>
    <w:basedOn w:val="Heading1"/>
    <w:next w:val="Normal"/>
    <w:semiHidden/>
    <w:rsid w:val="00C91D9D"/>
    <w:pPr>
      <w:keepLines w:val="0"/>
      <w:spacing w:before="120" w:after="120"/>
    </w:pPr>
    <w:rPr>
      <w:rFonts w:ascii="Segoe Black" w:eastAsia="Segoe Black" w:hAnsi="Segoe Black" w:cs="Segoe Black"/>
      <w:b/>
      <w:smallCaps/>
      <w:color w:val="333333"/>
      <w:kern w:val="32"/>
      <w:sz w:val="32"/>
      <w:szCs w:val="32"/>
      <w:lang w:eastAsia="en-AU"/>
    </w:rPr>
  </w:style>
  <w:style w:type="paragraph" w:customStyle="1" w:styleId="NumHeading2">
    <w:name w:val="Num Heading 2"/>
    <w:basedOn w:val="Heading2"/>
    <w:next w:val="Normal"/>
    <w:semiHidden/>
    <w:rsid w:val="00C91D9D"/>
    <w:pPr>
      <w:keepLines w:val="0"/>
      <w:spacing w:before="240" w:after="120"/>
    </w:pPr>
    <w:rPr>
      <w:rFonts w:ascii="Segoe" w:eastAsia="Segoe" w:hAnsi="Segoe" w:cs="Segoe"/>
      <w:b/>
      <w:bCs w:val="0"/>
      <w:color w:val="333333"/>
      <w:sz w:val="28"/>
      <w:szCs w:val="28"/>
      <w:lang w:eastAsia="en-AU"/>
    </w:rPr>
  </w:style>
  <w:style w:type="character" w:customStyle="1" w:styleId="Heading2Char">
    <w:name w:val="Heading 2 Char"/>
    <w:basedOn w:val="DefaultParagraphFont"/>
    <w:link w:val="Heading2"/>
    <w:uiPriority w:val="99"/>
    <w:rsid w:val="00C91D9D"/>
    <w:rPr>
      <w:rFonts w:ascii="Segoe UI" w:eastAsiaTheme="majorEastAsia" w:hAnsi="Segoe UI" w:cstheme="majorBidi"/>
      <w:bCs/>
      <w:color w:val="008AC8"/>
      <w:sz w:val="32"/>
      <w:szCs w:val="26"/>
    </w:rPr>
  </w:style>
  <w:style w:type="character" w:customStyle="1" w:styleId="Heading6Char">
    <w:name w:val="Heading 6 Char"/>
    <w:basedOn w:val="DefaultParagraphFont"/>
    <w:link w:val="Heading6"/>
    <w:uiPriority w:val="9"/>
    <w:semiHidden/>
    <w:rsid w:val="00C91D9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C91D9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C91D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91D9D"/>
    <w:rPr>
      <w:rFonts w:asciiTheme="majorHAnsi" w:eastAsiaTheme="majorEastAsia" w:hAnsiTheme="majorHAnsi" w:cstheme="majorBidi"/>
      <w:i/>
      <w:iCs/>
      <w:color w:val="272727" w:themeColor="text1" w:themeTint="D8"/>
      <w:sz w:val="21"/>
      <w:szCs w:val="21"/>
    </w:rPr>
  </w:style>
  <w:style w:type="paragraph" w:styleId="ListBullet2">
    <w:name w:val="List Bullet 2"/>
    <w:basedOn w:val="ListBullet"/>
    <w:uiPriority w:val="99"/>
    <w:qFormat/>
    <w:rsid w:val="00C91D9D"/>
    <w:pPr>
      <w:numPr>
        <w:numId w:val="11"/>
      </w:numPr>
      <w:ind w:left="1080"/>
    </w:pPr>
  </w:style>
  <w:style w:type="paragraph" w:styleId="ListBullet3">
    <w:name w:val="List Bullet 3"/>
    <w:basedOn w:val="ListBullet2"/>
    <w:uiPriority w:val="99"/>
    <w:qFormat/>
    <w:rsid w:val="00C91D9D"/>
    <w:pPr>
      <w:numPr>
        <w:numId w:val="12"/>
      </w:numPr>
    </w:pPr>
  </w:style>
  <w:style w:type="paragraph" w:styleId="ListBullet4">
    <w:name w:val="List Bullet 4"/>
    <w:basedOn w:val="ListBullet3"/>
    <w:uiPriority w:val="99"/>
    <w:qFormat/>
    <w:rsid w:val="00C91D9D"/>
    <w:pPr>
      <w:numPr>
        <w:numId w:val="13"/>
      </w:numPr>
    </w:pPr>
  </w:style>
  <w:style w:type="paragraph" w:styleId="ListBullet5">
    <w:name w:val="List Bullet 5"/>
    <w:basedOn w:val="ListBullet4"/>
    <w:uiPriority w:val="99"/>
    <w:rsid w:val="00C91D9D"/>
    <w:pPr>
      <w:numPr>
        <w:numId w:val="14"/>
      </w:numPr>
    </w:pPr>
  </w:style>
  <w:style w:type="paragraph" w:styleId="ListNumber2">
    <w:name w:val="List Number 2"/>
    <w:basedOn w:val="ListNumber"/>
    <w:uiPriority w:val="99"/>
    <w:qFormat/>
    <w:rsid w:val="00C91D9D"/>
    <w:pPr>
      <w:numPr>
        <w:numId w:val="16"/>
      </w:numPr>
    </w:pPr>
  </w:style>
  <w:style w:type="paragraph" w:styleId="ListNumber">
    <w:name w:val="List Number"/>
    <w:basedOn w:val="ListBullet"/>
    <w:uiPriority w:val="99"/>
    <w:qFormat/>
    <w:rsid w:val="00C91D9D"/>
    <w:pPr>
      <w:numPr>
        <w:numId w:val="15"/>
      </w:numPr>
    </w:pPr>
  </w:style>
  <w:style w:type="paragraph" w:styleId="ListNumber3">
    <w:name w:val="List Number 3"/>
    <w:basedOn w:val="ListNumber2"/>
    <w:uiPriority w:val="99"/>
    <w:qFormat/>
    <w:rsid w:val="00C91D9D"/>
    <w:pPr>
      <w:numPr>
        <w:numId w:val="17"/>
      </w:numPr>
    </w:pPr>
  </w:style>
  <w:style w:type="paragraph" w:styleId="ListNumber4">
    <w:name w:val="List Number 4"/>
    <w:basedOn w:val="ListNumber3"/>
    <w:uiPriority w:val="99"/>
    <w:qFormat/>
    <w:rsid w:val="00C91D9D"/>
    <w:pPr>
      <w:numPr>
        <w:numId w:val="18"/>
      </w:numPr>
    </w:pPr>
  </w:style>
  <w:style w:type="character" w:styleId="PlaceholderText">
    <w:name w:val="Placeholder Text"/>
    <w:basedOn w:val="DefaultParagraphFont"/>
    <w:uiPriority w:val="99"/>
    <w:semiHidden/>
    <w:rsid w:val="00C91D9D"/>
    <w:rPr>
      <w:color w:val="808080"/>
    </w:rPr>
  </w:style>
  <w:style w:type="numbering" w:customStyle="1" w:styleId="Bullets">
    <w:name w:val="Bullets"/>
    <w:rsid w:val="00C91D9D"/>
    <w:pPr>
      <w:numPr>
        <w:numId w:val="19"/>
      </w:numPr>
    </w:pPr>
  </w:style>
  <w:style w:type="paragraph" w:customStyle="1" w:styleId="HeaderUnderline">
    <w:name w:val="Header Underline"/>
    <w:basedOn w:val="Header"/>
    <w:uiPriority w:val="99"/>
    <w:rsid w:val="00C91D9D"/>
    <w:pPr>
      <w:pBdr>
        <w:bottom w:val="single" w:sz="4" w:space="1" w:color="auto"/>
      </w:pBdr>
      <w:tabs>
        <w:tab w:val="clear" w:pos="4680"/>
        <w:tab w:val="clear" w:pos="9360"/>
      </w:tabs>
      <w:spacing w:line="276" w:lineRule="auto"/>
      <w:jc w:val="right"/>
    </w:pPr>
    <w:rPr>
      <w:rFonts w:ascii="Calibri" w:eastAsia="Calibri" w:hAnsi="Calibri" w:cs="Calibri"/>
      <w:szCs w:val="16"/>
      <w:lang w:val="en-AU" w:eastAsia="ja-JP"/>
    </w:rPr>
  </w:style>
  <w:style w:type="character" w:styleId="FollowedHyperlink">
    <w:name w:val="FollowedHyperlink"/>
    <w:basedOn w:val="DefaultParagraphFont"/>
    <w:uiPriority w:val="99"/>
    <w:semiHidden/>
    <w:unhideWhenUsed/>
    <w:rsid w:val="00C91D9D"/>
    <w:rPr>
      <w:color w:val="954F72" w:themeColor="followedHyperlink"/>
      <w:u w:val="single"/>
    </w:rPr>
  </w:style>
  <w:style w:type="paragraph" w:customStyle="1" w:styleId="Heading4Num">
    <w:name w:val="Heading 4 Num"/>
    <w:basedOn w:val="Normal"/>
    <w:next w:val="Normal"/>
    <w:unhideWhenUsed/>
    <w:rsid w:val="00204C17"/>
    <w:pPr>
      <w:keepNext/>
      <w:keepLines/>
      <w:spacing w:before="240" w:after="240" w:line="240" w:lineRule="auto"/>
      <w:outlineLvl w:val="3"/>
    </w:pPr>
    <w:rPr>
      <w:color w:val="008AC8"/>
      <w:sz w:val="24"/>
    </w:rPr>
  </w:style>
  <w:style w:type="paragraph" w:customStyle="1" w:styleId="Heading5Num">
    <w:name w:val="Heading 5 Num"/>
    <w:basedOn w:val="Normal"/>
    <w:next w:val="Normal"/>
    <w:semiHidden/>
    <w:rsid w:val="00204C17"/>
    <w:pPr>
      <w:keepNext/>
      <w:keepLines/>
      <w:spacing w:before="240" w:line="240" w:lineRule="auto"/>
      <w:outlineLvl w:val="4"/>
    </w:pPr>
    <w:rPr>
      <w:color w:val="008AC8"/>
      <w:sz w:val="24"/>
      <w:szCs w:val="20"/>
    </w:rPr>
  </w:style>
  <w:style w:type="table" w:customStyle="1" w:styleId="TablaMicrosoftServicios1">
    <w:name w:val="Tabla Microsoft Servicios1"/>
    <w:basedOn w:val="TableNormal"/>
    <w:next w:val="TableGrid"/>
    <w:rsid w:val="00C91D9D"/>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Segoe UI" w:hAnsi="Segoe UI"/>
        <w:color w:val="FFFFFF" w:themeColor="background1"/>
        <w:sz w:val="16"/>
      </w:rPr>
      <w:tblPr/>
      <w:trPr>
        <w:tblHeader/>
      </w:trPr>
      <w:tcPr>
        <w:shd w:val="clear" w:color="auto" w:fill="008AC8"/>
      </w:tcPr>
    </w:tblStylePr>
  </w:style>
  <w:style w:type="paragraph" w:customStyle="1" w:styleId="BodyMS">
    <w:name w:val="Body MS"/>
    <w:qFormat/>
    <w:rsid w:val="00535D57"/>
    <w:pPr>
      <w:spacing w:before="200" w:after="200" w:line="264" w:lineRule="auto"/>
    </w:pPr>
    <w:rPr>
      <w:rFonts w:ascii="Segoe Pro" w:hAnsi="Segoe Pro"/>
      <w:color w:val="262626" w:themeColor="text1" w:themeTint="D9"/>
      <w:sz w:val="20"/>
      <w:szCs w:val="20"/>
    </w:rPr>
  </w:style>
  <w:style w:type="paragraph" w:customStyle="1" w:styleId="HeaderNameMS">
    <w:name w:val="Header Name MS"/>
    <w:qFormat/>
    <w:rsid w:val="00535D57"/>
    <w:pPr>
      <w:tabs>
        <w:tab w:val="right" w:pos="9360"/>
      </w:tabs>
      <w:spacing w:after="0" w:line="276" w:lineRule="auto"/>
    </w:pPr>
    <w:rPr>
      <w:rFonts w:ascii="Segoe Pro" w:hAnsi="Segoe Pro"/>
      <w:color w:val="E7E6E6" w:themeColor="background2"/>
      <w:sz w:val="24"/>
      <w:szCs w:val="28"/>
    </w:rPr>
  </w:style>
  <w:style w:type="paragraph" w:customStyle="1" w:styleId="Heading1NumMS">
    <w:name w:val="Heading 1 Num MS"/>
    <w:basedOn w:val="Normal"/>
    <w:next w:val="BodyMS"/>
    <w:qFormat/>
    <w:rsid w:val="008C6515"/>
    <w:pPr>
      <w:keepNext/>
      <w:keepLines/>
      <w:pageBreakBefore/>
      <w:numPr>
        <w:numId w:val="22"/>
      </w:numPr>
      <w:tabs>
        <w:tab w:val="left" w:pos="936"/>
      </w:tabs>
      <w:spacing w:before="100" w:after="200" w:line="600" w:lineRule="exact"/>
      <w:outlineLvl w:val="0"/>
    </w:pPr>
    <w:rPr>
      <w:rFonts w:ascii="Segoe Pro Light" w:hAnsi="Segoe Pro Light"/>
      <w:color w:val="5B9BD5" w:themeColor="accent1"/>
      <w:spacing w:val="10"/>
      <w:sz w:val="64"/>
      <w:szCs w:val="48"/>
    </w:rPr>
  </w:style>
  <w:style w:type="paragraph" w:customStyle="1" w:styleId="Heading2NumMS">
    <w:name w:val="Heading 2 Num MS"/>
    <w:basedOn w:val="Normal"/>
    <w:next w:val="BodyMS"/>
    <w:qFormat/>
    <w:rsid w:val="008C6515"/>
    <w:pPr>
      <w:keepNext/>
      <w:keepLines/>
      <w:numPr>
        <w:ilvl w:val="1"/>
        <w:numId w:val="22"/>
      </w:numPr>
      <w:tabs>
        <w:tab w:val="left" w:pos="936"/>
      </w:tabs>
      <w:spacing w:before="200" w:after="100" w:line="240" w:lineRule="auto"/>
      <w:ind w:left="1836"/>
      <w:outlineLvl w:val="1"/>
    </w:pPr>
    <w:rPr>
      <w:rFonts w:ascii="Segoe Pro Semibold" w:hAnsi="Segoe Pro Semibold"/>
      <w:color w:val="44546A" w:themeColor="text2"/>
      <w:sz w:val="40"/>
      <w:szCs w:val="36"/>
    </w:rPr>
  </w:style>
  <w:style w:type="paragraph" w:customStyle="1" w:styleId="Heading3NumMS">
    <w:name w:val="Heading 3 Num MS"/>
    <w:basedOn w:val="Normal"/>
    <w:next w:val="BodyMS"/>
    <w:qFormat/>
    <w:rsid w:val="008C6515"/>
    <w:pPr>
      <w:keepNext/>
      <w:keepLines/>
      <w:numPr>
        <w:ilvl w:val="2"/>
        <w:numId w:val="22"/>
      </w:numPr>
      <w:tabs>
        <w:tab w:val="left" w:pos="936"/>
      </w:tabs>
      <w:spacing w:before="200" w:after="100" w:line="240" w:lineRule="auto"/>
      <w:outlineLvl w:val="2"/>
    </w:pPr>
    <w:rPr>
      <w:rFonts w:ascii="Segoe Pro Semibold" w:hAnsi="Segoe Pro Semibold"/>
      <w:i/>
      <w:color w:val="44546A" w:themeColor="text2"/>
      <w:sz w:val="32"/>
      <w:szCs w:val="28"/>
    </w:rPr>
  </w:style>
  <w:style w:type="paragraph" w:customStyle="1" w:styleId="Heading4NumMS">
    <w:name w:val="Heading 4 Num MS"/>
    <w:basedOn w:val="Normal"/>
    <w:next w:val="BodyMS"/>
    <w:qFormat/>
    <w:rsid w:val="008C6515"/>
    <w:pPr>
      <w:keepNext/>
      <w:keepLines/>
      <w:numPr>
        <w:ilvl w:val="3"/>
        <w:numId w:val="22"/>
      </w:numPr>
      <w:tabs>
        <w:tab w:val="left" w:pos="936"/>
      </w:tabs>
      <w:spacing w:before="200" w:after="100" w:line="240" w:lineRule="auto"/>
      <w:outlineLvl w:val="3"/>
    </w:pPr>
    <w:rPr>
      <w:rFonts w:ascii="Segoe Pro Semibold" w:hAnsi="Segoe Pro Semibold"/>
      <w:color w:val="44546A" w:themeColor="text2"/>
      <w:sz w:val="28"/>
    </w:rPr>
  </w:style>
  <w:style w:type="paragraph" w:customStyle="1" w:styleId="Heading5NumMS">
    <w:name w:val="Heading 5 Num MS"/>
    <w:basedOn w:val="Normal"/>
    <w:next w:val="BodyMS"/>
    <w:qFormat/>
    <w:rsid w:val="008C6515"/>
    <w:pPr>
      <w:keepNext/>
      <w:keepLines/>
      <w:numPr>
        <w:ilvl w:val="4"/>
        <w:numId w:val="22"/>
      </w:numPr>
      <w:tabs>
        <w:tab w:val="left" w:pos="1224"/>
      </w:tabs>
      <w:spacing w:before="200" w:after="100" w:line="240" w:lineRule="auto"/>
      <w:outlineLvl w:val="4"/>
    </w:pPr>
    <w:rPr>
      <w:rFonts w:ascii="Segoe Pro Semibold" w:hAnsi="Segoe Pro Semibold"/>
      <w:color w:val="44546A" w:themeColor="text2"/>
      <w:szCs w:val="20"/>
    </w:rPr>
  </w:style>
  <w:style w:type="paragraph" w:styleId="NormalWeb">
    <w:name w:val="Normal (Web)"/>
    <w:basedOn w:val="Normal"/>
    <w:uiPriority w:val="99"/>
    <w:unhideWhenUsed/>
    <w:rsid w:val="00512C53"/>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21A09"/>
    <w:rPr>
      <w:sz w:val="16"/>
      <w:szCs w:val="16"/>
    </w:rPr>
  </w:style>
  <w:style w:type="paragraph" w:styleId="CommentText">
    <w:name w:val="annotation text"/>
    <w:basedOn w:val="Normal"/>
    <w:link w:val="CommentTextChar"/>
    <w:uiPriority w:val="99"/>
    <w:semiHidden/>
    <w:unhideWhenUsed/>
    <w:rsid w:val="00D21A09"/>
    <w:pPr>
      <w:spacing w:line="240" w:lineRule="auto"/>
    </w:pPr>
    <w:rPr>
      <w:sz w:val="20"/>
      <w:szCs w:val="20"/>
    </w:rPr>
  </w:style>
  <w:style w:type="character" w:customStyle="1" w:styleId="CommentTextChar">
    <w:name w:val="Comment Text Char"/>
    <w:basedOn w:val="DefaultParagraphFont"/>
    <w:link w:val="CommentText"/>
    <w:uiPriority w:val="99"/>
    <w:semiHidden/>
    <w:rsid w:val="00D21A09"/>
    <w:rPr>
      <w:rFonts w:ascii="Segoe UI" w:eastAsiaTheme="minorEastAsia" w:hAnsi="Segoe UI"/>
      <w:sz w:val="20"/>
      <w:szCs w:val="20"/>
    </w:rPr>
  </w:style>
  <w:style w:type="paragraph" w:styleId="CommentSubject">
    <w:name w:val="annotation subject"/>
    <w:basedOn w:val="CommentText"/>
    <w:next w:val="CommentText"/>
    <w:link w:val="CommentSubjectChar"/>
    <w:uiPriority w:val="99"/>
    <w:semiHidden/>
    <w:unhideWhenUsed/>
    <w:rsid w:val="00D21A09"/>
    <w:rPr>
      <w:b/>
      <w:bCs/>
    </w:rPr>
  </w:style>
  <w:style w:type="character" w:customStyle="1" w:styleId="CommentSubjectChar">
    <w:name w:val="Comment Subject Char"/>
    <w:basedOn w:val="CommentTextChar"/>
    <w:link w:val="CommentSubject"/>
    <w:uiPriority w:val="99"/>
    <w:semiHidden/>
    <w:rsid w:val="00D21A09"/>
    <w:rPr>
      <w:rFonts w:ascii="Segoe UI" w:eastAsiaTheme="minorEastAsia" w:hAnsi="Segoe UI"/>
      <w:b/>
      <w:bCs/>
      <w:sz w:val="20"/>
      <w:szCs w:val="20"/>
    </w:rPr>
  </w:style>
  <w:style w:type="paragraph" w:styleId="BalloonText">
    <w:name w:val="Balloon Text"/>
    <w:basedOn w:val="Normal"/>
    <w:link w:val="BalloonTextChar"/>
    <w:uiPriority w:val="99"/>
    <w:semiHidden/>
    <w:unhideWhenUsed/>
    <w:rsid w:val="00D21A09"/>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21A09"/>
    <w:rPr>
      <w:rFonts w:ascii="Segoe UI" w:eastAsiaTheme="minorEastAsia" w:hAnsi="Segoe UI" w:cs="Segoe UI"/>
      <w:sz w:val="18"/>
      <w:szCs w:val="18"/>
    </w:rPr>
  </w:style>
  <w:style w:type="paragraph" w:customStyle="1" w:styleId="Text">
    <w:name w:val="Text"/>
    <w:rsid w:val="00653A92"/>
    <w:pPr>
      <w:spacing w:before="200" w:after="200" w:line="240" w:lineRule="auto"/>
      <w:ind w:left="720"/>
      <w:jc w:val="both"/>
    </w:pPr>
    <w:rPr>
      <w:rFonts w:ascii="Courier New" w:eastAsia="MS Mincho" w:hAnsi="Courier New" w:cs="Times New Roman"/>
      <w:color w:val="000000"/>
      <w:sz w:val="20"/>
      <w:szCs w:val="20"/>
    </w:rPr>
  </w:style>
  <w:style w:type="paragraph" w:customStyle="1" w:styleId="Style2">
    <w:name w:val="Style2"/>
    <w:basedOn w:val="Heading4Num"/>
    <w:next w:val="Heading4Num"/>
    <w:link w:val="Style2Char"/>
    <w:qFormat/>
    <w:rsid w:val="00653A92"/>
    <w:pPr>
      <w:numPr>
        <w:ilvl w:val="3"/>
        <w:numId w:val="8"/>
      </w:numPr>
      <w:ind w:left="936"/>
    </w:pPr>
    <w:rPr>
      <w:rFonts w:cs="Segoe UI"/>
    </w:rPr>
  </w:style>
  <w:style w:type="table" w:styleId="GridTable4-Accent1">
    <w:name w:val="Grid Table 4 Accent 1"/>
    <w:basedOn w:val="TableNormal"/>
    <w:uiPriority w:val="49"/>
    <w:rsid w:val="00653A92"/>
    <w:pPr>
      <w:spacing w:after="0" w:line="240" w:lineRule="auto"/>
    </w:pPr>
    <w:rPr>
      <w:rFonts w:eastAsiaTheme="minorEastAsia"/>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Style2Char">
    <w:name w:val="Style2 Char"/>
    <w:basedOn w:val="DefaultParagraphFont"/>
    <w:link w:val="Style2"/>
    <w:rsid w:val="00653A92"/>
    <w:rPr>
      <w:rFonts w:cs="Segoe UI"/>
      <w:color w:val="008AC8"/>
      <w:sz w:val="24"/>
    </w:rPr>
  </w:style>
  <w:style w:type="character" w:styleId="Mention">
    <w:name w:val="Mention"/>
    <w:basedOn w:val="DefaultParagraphFont"/>
    <w:uiPriority w:val="99"/>
    <w:semiHidden/>
    <w:unhideWhenUsed/>
    <w:rsid w:val="00D54B60"/>
    <w:rPr>
      <w:color w:val="2B579A"/>
      <w:shd w:val="clear" w:color="auto" w:fill="E6E6E6"/>
    </w:rPr>
  </w:style>
  <w:style w:type="paragraph" w:styleId="Revision">
    <w:name w:val="Revision"/>
    <w:hidden/>
    <w:uiPriority w:val="99"/>
    <w:semiHidden/>
    <w:rsid w:val="004A6304"/>
    <w:pPr>
      <w:spacing w:after="0" w:line="240" w:lineRule="auto"/>
    </w:pPr>
  </w:style>
  <w:style w:type="character" w:customStyle="1" w:styleId="UnresolvedMention1">
    <w:name w:val="Unresolved Mention1"/>
    <w:basedOn w:val="DefaultParagraphFont"/>
    <w:uiPriority w:val="99"/>
    <w:semiHidden/>
    <w:unhideWhenUsed/>
    <w:rsid w:val="00C5723C"/>
    <w:rPr>
      <w:color w:val="808080"/>
      <w:shd w:val="clear" w:color="auto" w:fill="E6E6E6"/>
    </w:rPr>
  </w:style>
  <w:style w:type="paragraph" w:customStyle="1" w:styleId="TableHeading-11pt">
    <w:name w:val="Table Heading - 11 pt"/>
    <w:basedOn w:val="Normal"/>
    <w:uiPriority w:val="4"/>
    <w:qFormat/>
    <w:rsid w:val="00026581"/>
    <w:pPr>
      <w:spacing w:after="0" w:line="276" w:lineRule="auto"/>
    </w:pPr>
    <w:rPr>
      <w:rFonts w:ascii="Segoe UI" w:eastAsiaTheme="minorEastAsia" w:hAnsi="Segoe UI"/>
      <w:color w:val="FFFFFF" w:themeColor="background1"/>
    </w:rPr>
  </w:style>
  <w:style w:type="paragraph" w:customStyle="1" w:styleId="TableTextMS">
    <w:name w:val="Table Text MS"/>
    <w:basedOn w:val="BodyMS"/>
    <w:link w:val="TableTextMSChar"/>
    <w:qFormat/>
    <w:rsid w:val="00026581"/>
    <w:pPr>
      <w:spacing w:before="20" w:after="20"/>
    </w:pPr>
    <w:rPr>
      <w:rFonts w:ascii="Segoe" w:hAnsi="Segoe"/>
      <w:color w:val="auto"/>
      <w:sz w:val="16"/>
      <w:szCs w:val="16"/>
    </w:rPr>
  </w:style>
  <w:style w:type="paragraph" w:customStyle="1" w:styleId="TableTextMS-Centered">
    <w:name w:val="Table Text MS - Centered"/>
    <w:basedOn w:val="TableTextMS"/>
    <w:qFormat/>
    <w:rsid w:val="00026581"/>
    <w:pPr>
      <w:jc w:val="center"/>
    </w:pPr>
    <w:rPr>
      <w:rFonts w:ascii="Segoe UI" w:hAnsi="Segoe UI"/>
      <w:sz w:val="20"/>
    </w:rPr>
  </w:style>
  <w:style w:type="character" w:customStyle="1" w:styleId="TableTextMSChar">
    <w:name w:val="Table Text MS Char"/>
    <w:link w:val="TableTextMS"/>
    <w:locked/>
    <w:rsid w:val="00026581"/>
    <w:rPr>
      <w:rFonts w:ascii="Segoe" w:hAnsi="Segoe"/>
      <w:sz w:val="16"/>
      <w:szCs w:val="16"/>
    </w:rPr>
  </w:style>
  <w:style w:type="character" w:customStyle="1" w:styleId="apple-converted-space">
    <w:name w:val="apple-converted-space"/>
    <w:basedOn w:val="DefaultParagraphFont"/>
    <w:rsid w:val="00026581"/>
  </w:style>
  <w:style w:type="character" w:customStyle="1" w:styleId="normaltextrun">
    <w:name w:val="normaltextrun"/>
    <w:basedOn w:val="DefaultParagraphFont"/>
    <w:rsid w:val="00490585"/>
  </w:style>
  <w:style w:type="character" w:customStyle="1" w:styleId="eop">
    <w:name w:val="eop"/>
    <w:basedOn w:val="DefaultParagraphFont"/>
    <w:rsid w:val="00490585"/>
  </w:style>
  <w:style w:type="character" w:customStyle="1" w:styleId="ms-rtefontsize-1">
    <w:name w:val="ms-rtefontsize-1"/>
    <w:basedOn w:val="DefaultParagraphFont"/>
    <w:rsid w:val="00913CD2"/>
  </w:style>
  <w:style w:type="character" w:styleId="UnresolvedMention">
    <w:name w:val="Unresolved Mention"/>
    <w:basedOn w:val="DefaultParagraphFont"/>
    <w:uiPriority w:val="99"/>
    <w:semiHidden/>
    <w:unhideWhenUsed/>
    <w:rsid w:val="00F0571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8441">
      <w:bodyDiv w:val="1"/>
      <w:marLeft w:val="0"/>
      <w:marRight w:val="0"/>
      <w:marTop w:val="0"/>
      <w:marBottom w:val="0"/>
      <w:divBdr>
        <w:top w:val="none" w:sz="0" w:space="0" w:color="auto"/>
        <w:left w:val="none" w:sz="0" w:space="0" w:color="auto"/>
        <w:bottom w:val="none" w:sz="0" w:space="0" w:color="auto"/>
        <w:right w:val="none" w:sz="0" w:space="0" w:color="auto"/>
      </w:divBdr>
    </w:div>
    <w:div w:id="28385822">
      <w:bodyDiv w:val="1"/>
      <w:marLeft w:val="0"/>
      <w:marRight w:val="0"/>
      <w:marTop w:val="0"/>
      <w:marBottom w:val="0"/>
      <w:divBdr>
        <w:top w:val="none" w:sz="0" w:space="0" w:color="auto"/>
        <w:left w:val="none" w:sz="0" w:space="0" w:color="auto"/>
        <w:bottom w:val="none" w:sz="0" w:space="0" w:color="auto"/>
        <w:right w:val="none" w:sz="0" w:space="0" w:color="auto"/>
      </w:divBdr>
      <w:divsChild>
        <w:div w:id="774909223">
          <w:marLeft w:val="547"/>
          <w:marRight w:val="0"/>
          <w:marTop w:val="240"/>
          <w:marBottom w:val="0"/>
          <w:divBdr>
            <w:top w:val="none" w:sz="0" w:space="0" w:color="auto"/>
            <w:left w:val="none" w:sz="0" w:space="0" w:color="auto"/>
            <w:bottom w:val="none" w:sz="0" w:space="0" w:color="auto"/>
            <w:right w:val="none" w:sz="0" w:space="0" w:color="auto"/>
          </w:divBdr>
        </w:div>
        <w:div w:id="629241708">
          <w:marLeft w:val="922"/>
          <w:marRight w:val="0"/>
          <w:marTop w:val="240"/>
          <w:marBottom w:val="0"/>
          <w:divBdr>
            <w:top w:val="none" w:sz="0" w:space="0" w:color="auto"/>
            <w:left w:val="none" w:sz="0" w:space="0" w:color="auto"/>
            <w:bottom w:val="none" w:sz="0" w:space="0" w:color="auto"/>
            <w:right w:val="none" w:sz="0" w:space="0" w:color="auto"/>
          </w:divBdr>
        </w:div>
        <w:div w:id="1155995656">
          <w:marLeft w:val="922"/>
          <w:marRight w:val="0"/>
          <w:marTop w:val="240"/>
          <w:marBottom w:val="0"/>
          <w:divBdr>
            <w:top w:val="none" w:sz="0" w:space="0" w:color="auto"/>
            <w:left w:val="none" w:sz="0" w:space="0" w:color="auto"/>
            <w:bottom w:val="none" w:sz="0" w:space="0" w:color="auto"/>
            <w:right w:val="none" w:sz="0" w:space="0" w:color="auto"/>
          </w:divBdr>
        </w:div>
      </w:divsChild>
    </w:div>
    <w:div w:id="67267750">
      <w:bodyDiv w:val="1"/>
      <w:marLeft w:val="0"/>
      <w:marRight w:val="0"/>
      <w:marTop w:val="0"/>
      <w:marBottom w:val="0"/>
      <w:divBdr>
        <w:top w:val="none" w:sz="0" w:space="0" w:color="auto"/>
        <w:left w:val="none" w:sz="0" w:space="0" w:color="auto"/>
        <w:bottom w:val="none" w:sz="0" w:space="0" w:color="auto"/>
        <w:right w:val="none" w:sz="0" w:space="0" w:color="auto"/>
      </w:divBdr>
      <w:divsChild>
        <w:div w:id="1623927000">
          <w:marLeft w:val="547"/>
          <w:marRight w:val="0"/>
          <w:marTop w:val="115"/>
          <w:marBottom w:val="0"/>
          <w:divBdr>
            <w:top w:val="none" w:sz="0" w:space="0" w:color="auto"/>
            <w:left w:val="none" w:sz="0" w:space="0" w:color="auto"/>
            <w:bottom w:val="none" w:sz="0" w:space="0" w:color="auto"/>
            <w:right w:val="none" w:sz="0" w:space="0" w:color="auto"/>
          </w:divBdr>
        </w:div>
        <w:div w:id="1663043951">
          <w:marLeft w:val="547"/>
          <w:marRight w:val="0"/>
          <w:marTop w:val="115"/>
          <w:marBottom w:val="0"/>
          <w:divBdr>
            <w:top w:val="none" w:sz="0" w:space="0" w:color="auto"/>
            <w:left w:val="none" w:sz="0" w:space="0" w:color="auto"/>
            <w:bottom w:val="none" w:sz="0" w:space="0" w:color="auto"/>
            <w:right w:val="none" w:sz="0" w:space="0" w:color="auto"/>
          </w:divBdr>
        </w:div>
      </w:divsChild>
    </w:div>
    <w:div w:id="73163174">
      <w:bodyDiv w:val="1"/>
      <w:marLeft w:val="0"/>
      <w:marRight w:val="0"/>
      <w:marTop w:val="0"/>
      <w:marBottom w:val="0"/>
      <w:divBdr>
        <w:top w:val="none" w:sz="0" w:space="0" w:color="auto"/>
        <w:left w:val="none" w:sz="0" w:space="0" w:color="auto"/>
        <w:bottom w:val="none" w:sz="0" w:space="0" w:color="auto"/>
        <w:right w:val="none" w:sz="0" w:space="0" w:color="auto"/>
      </w:divBdr>
    </w:div>
    <w:div w:id="78604496">
      <w:bodyDiv w:val="1"/>
      <w:marLeft w:val="0"/>
      <w:marRight w:val="0"/>
      <w:marTop w:val="0"/>
      <w:marBottom w:val="0"/>
      <w:divBdr>
        <w:top w:val="none" w:sz="0" w:space="0" w:color="auto"/>
        <w:left w:val="none" w:sz="0" w:space="0" w:color="auto"/>
        <w:bottom w:val="none" w:sz="0" w:space="0" w:color="auto"/>
        <w:right w:val="none" w:sz="0" w:space="0" w:color="auto"/>
      </w:divBdr>
    </w:div>
    <w:div w:id="83499681">
      <w:bodyDiv w:val="1"/>
      <w:marLeft w:val="0"/>
      <w:marRight w:val="0"/>
      <w:marTop w:val="0"/>
      <w:marBottom w:val="0"/>
      <w:divBdr>
        <w:top w:val="none" w:sz="0" w:space="0" w:color="auto"/>
        <w:left w:val="none" w:sz="0" w:space="0" w:color="auto"/>
        <w:bottom w:val="none" w:sz="0" w:space="0" w:color="auto"/>
        <w:right w:val="none" w:sz="0" w:space="0" w:color="auto"/>
      </w:divBdr>
    </w:div>
    <w:div w:id="123816997">
      <w:bodyDiv w:val="1"/>
      <w:marLeft w:val="0"/>
      <w:marRight w:val="0"/>
      <w:marTop w:val="0"/>
      <w:marBottom w:val="0"/>
      <w:divBdr>
        <w:top w:val="none" w:sz="0" w:space="0" w:color="auto"/>
        <w:left w:val="none" w:sz="0" w:space="0" w:color="auto"/>
        <w:bottom w:val="none" w:sz="0" w:space="0" w:color="auto"/>
        <w:right w:val="none" w:sz="0" w:space="0" w:color="auto"/>
      </w:divBdr>
    </w:div>
    <w:div w:id="200675564">
      <w:bodyDiv w:val="1"/>
      <w:marLeft w:val="0"/>
      <w:marRight w:val="0"/>
      <w:marTop w:val="0"/>
      <w:marBottom w:val="0"/>
      <w:divBdr>
        <w:top w:val="none" w:sz="0" w:space="0" w:color="auto"/>
        <w:left w:val="none" w:sz="0" w:space="0" w:color="auto"/>
        <w:bottom w:val="none" w:sz="0" w:space="0" w:color="auto"/>
        <w:right w:val="none" w:sz="0" w:space="0" w:color="auto"/>
      </w:divBdr>
    </w:div>
    <w:div w:id="216284756">
      <w:bodyDiv w:val="1"/>
      <w:marLeft w:val="0"/>
      <w:marRight w:val="0"/>
      <w:marTop w:val="0"/>
      <w:marBottom w:val="0"/>
      <w:divBdr>
        <w:top w:val="none" w:sz="0" w:space="0" w:color="auto"/>
        <w:left w:val="none" w:sz="0" w:space="0" w:color="auto"/>
        <w:bottom w:val="none" w:sz="0" w:space="0" w:color="auto"/>
        <w:right w:val="none" w:sz="0" w:space="0" w:color="auto"/>
      </w:divBdr>
    </w:div>
    <w:div w:id="239097025">
      <w:bodyDiv w:val="1"/>
      <w:marLeft w:val="0"/>
      <w:marRight w:val="0"/>
      <w:marTop w:val="0"/>
      <w:marBottom w:val="0"/>
      <w:divBdr>
        <w:top w:val="none" w:sz="0" w:space="0" w:color="auto"/>
        <w:left w:val="none" w:sz="0" w:space="0" w:color="auto"/>
        <w:bottom w:val="none" w:sz="0" w:space="0" w:color="auto"/>
        <w:right w:val="none" w:sz="0" w:space="0" w:color="auto"/>
      </w:divBdr>
    </w:div>
    <w:div w:id="365058862">
      <w:bodyDiv w:val="1"/>
      <w:marLeft w:val="0"/>
      <w:marRight w:val="0"/>
      <w:marTop w:val="0"/>
      <w:marBottom w:val="0"/>
      <w:divBdr>
        <w:top w:val="none" w:sz="0" w:space="0" w:color="auto"/>
        <w:left w:val="none" w:sz="0" w:space="0" w:color="auto"/>
        <w:bottom w:val="none" w:sz="0" w:space="0" w:color="auto"/>
        <w:right w:val="none" w:sz="0" w:space="0" w:color="auto"/>
      </w:divBdr>
    </w:div>
    <w:div w:id="376273435">
      <w:bodyDiv w:val="1"/>
      <w:marLeft w:val="0"/>
      <w:marRight w:val="0"/>
      <w:marTop w:val="0"/>
      <w:marBottom w:val="0"/>
      <w:divBdr>
        <w:top w:val="none" w:sz="0" w:space="0" w:color="auto"/>
        <w:left w:val="none" w:sz="0" w:space="0" w:color="auto"/>
        <w:bottom w:val="none" w:sz="0" w:space="0" w:color="auto"/>
        <w:right w:val="none" w:sz="0" w:space="0" w:color="auto"/>
      </w:divBdr>
    </w:div>
    <w:div w:id="483200998">
      <w:bodyDiv w:val="1"/>
      <w:marLeft w:val="0"/>
      <w:marRight w:val="0"/>
      <w:marTop w:val="0"/>
      <w:marBottom w:val="0"/>
      <w:divBdr>
        <w:top w:val="none" w:sz="0" w:space="0" w:color="auto"/>
        <w:left w:val="none" w:sz="0" w:space="0" w:color="auto"/>
        <w:bottom w:val="none" w:sz="0" w:space="0" w:color="auto"/>
        <w:right w:val="none" w:sz="0" w:space="0" w:color="auto"/>
      </w:divBdr>
    </w:div>
    <w:div w:id="545261279">
      <w:bodyDiv w:val="1"/>
      <w:marLeft w:val="0"/>
      <w:marRight w:val="0"/>
      <w:marTop w:val="0"/>
      <w:marBottom w:val="0"/>
      <w:divBdr>
        <w:top w:val="none" w:sz="0" w:space="0" w:color="auto"/>
        <w:left w:val="none" w:sz="0" w:space="0" w:color="auto"/>
        <w:bottom w:val="none" w:sz="0" w:space="0" w:color="auto"/>
        <w:right w:val="none" w:sz="0" w:space="0" w:color="auto"/>
      </w:divBdr>
    </w:div>
    <w:div w:id="599721484">
      <w:bodyDiv w:val="1"/>
      <w:marLeft w:val="0"/>
      <w:marRight w:val="0"/>
      <w:marTop w:val="0"/>
      <w:marBottom w:val="0"/>
      <w:divBdr>
        <w:top w:val="none" w:sz="0" w:space="0" w:color="auto"/>
        <w:left w:val="none" w:sz="0" w:space="0" w:color="auto"/>
        <w:bottom w:val="none" w:sz="0" w:space="0" w:color="auto"/>
        <w:right w:val="none" w:sz="0" w:space="0" w:color="auto"/>
      </w:divBdr>
    </w:div>
    <w:div w:id="609094198">
      <w:bodyDiv w:val="1"/>
      <w:marLeft w:val="0"/>
      <w:marRight w:val="0"/>
      <w:marTop w:val="0"/>
      <w:marBottom w:val="0"/>
      <w:divBdr>
        <w:top w:val="none" w:sz="0" w:space="0" w:color="auto"/>
        <w:left w:val="none" w:sz="0" w:space="0" w:color="auto"/>
        <w:bottom w:val="none" w:sz="0" w:space="0" w:color="auto"/>
        <w:right w:val="none" w:sz="0" w:space="0" w:color="auto"/>
      </w:divBdr>
    </w:div>
    <w:div w:id="615910989">
      <w:bodyDiv w:val="1"/>
      <w:marLeft w:val="0"/>
      <w:marRight w:val="0"/>
      <w:marTop w:val="0"/>
      <w:marBottom w:val="0"/>
      <w:divBdr>
        <w:top w:val="none" w:sz="0" w:space="0" w:color="auto"/>
        <w:left w:val="none" w:sz="0" w:space="0" w:color="auto"/>
        <w:bottom w:val="none" w:sz="0" w:space="0" w:color="auto"/>
        <w:right w:val="none" w:sz="0" w:space="0" w:color="auto"/>
      </w:divBdr>
      <w:divsChild>
        <w:div w:id="641618033">
          <w:marLeft w:val="0"/>
          <w:marRight w:val="0"/>
          <w:marTop w:val="0"/>
          <w:marBottom w:val="0"/>
          <w:divBdr>
            <w:top w:val="none" w:sz="0" w:space="0" w:color="auto"/>
            <w:left w:val="none" w:sz="0" w:space="0" w:color="auto"/>
            <w:bottom w:val="none" w:sz="0" w:space="0" w:color="auto"/>
            <w:right w:val="none" w:sz="0" w:space="0" w:color="auto"/>
          </w:divBdr>
          <w:divsChild>
            <w:div w:id="401417620">
              <w:marLeft w:val="0"/>
              <w:marRight w:val="0"/>
              <w:marTop w:val="0"/>
              <w:marBottom w:val="0"/>
              <w:divBdr>
                <w:top w:val="none" w:sz="0" w:space="0" w:color="auto"/>
                <w:left w:val="none" w:sz="0" w:space="0" w:color="auto"/>
                <w:bottom w:val="none" w:sz="0" w:space="0" w:color="auto"/>
                <w:right w:val="none" w:sz="0" w:space="0" w:color="auto"/>
              </w:divBdr>
              <w:divsChild>
                <w:div w:id="768156835">
                  <w:marLeft w:val="0"/>
                  <w:marRight w:val="0"/>
                  <w:marTop w:val="0"/>
                  <w:marBottom w:val="0"/>
                  <w:divBdr>
                    <w:top w:val="none" w:sz="0" w:space="0" w:color="auto"/>
                    <w:left w:val="none" w:sz="0" w:space="0" w:color="auto"/>
                    <w:bottom w:val="none" w:sz="0" w:space="0" w:color="auto"/>
                    <w:right w:val="none" w:sz="0" w:space="0" w:color="auto"/>
                  </w:divBdr>
                  <w:divsChild>
                    <w:div w:id="1080952890">
                      <w:marLeft w:val="0"/>
                      <w:marRight w:val="0"/>
                      <w:marTop w:val="0"/>
                      <w:marBottom w:val="0"/>
                      <w:divBdr>
                        <w:top w:val="none" w:sz="0" w:space="0" w:color="auto"/>
                        <w:left w:val="none" w:sz="0" w:space="0" w:color="auto"/>
                        <w:bottom w:val="none" w:sz="0" w:space="0" w:color="auto"/>
                        <w:right w:val="none" w:sz="0" w:space="0" w:color="auto"/>
                      </w:divBdr>
                      <w:divsChild>
                        <w:div w:id="175851717">
                          <w:marLeft w:val="0"/>
                          <w:marRight w:val="0"/>
                          <w:marTop w:val="0"/>
                          <w:marBottom w:val="0"/>
                          <w:divBdr>
                            <w:top w:val="none" w:sz="0" w:space="0" w:color="auto"/>
                            <w:left w:val="none" w:sz="0" w:space="0" w:color="auto"/>
                            <w:bottom w:val="none" w:sz="0" w:space="0" w:color="auto"/>
                            <w:right w:val="none" w:sz="0" w:space="0" w:color="auto"/>
                          </w:divBdr>
                          <w:divsChild>
                            <w:div w:id="357316609">
                              <w:marLeft w:val="0"/>
                              <w:marRight w:val="0"/>
                              <w:marTop w:val="0"/>
                              <w:marBottom w:val="0"/>
                              <w:divBdr>
                                <w:top w:val="none" w:sz="0" w:space="0" w:color="auto"/>
                                <w:left w:val="none" w:sz="0" w:space="0" w:color="auto"/>
                                <w:bottom w:val="none" w:sz="0" w:space="0" w:color="auto"/>
                                <w:right w:val="none" w:sz="0" w:space="0" w:color="auto"/>
                              </w:divBdr>
                              <w:divsChild>
                                <w:div w:id="1923371564">
                                  <w:marLeft w:val="0"/>
                                  <w:marRight w:val="0"/>
                                  <w:marTop w:val="0"/>
                                  <w:marBottom w:val="0"/>
                                  <w:divBdr>
                                    <w:top w:val="none" w:sz="0" w:space="0" w:color="auto"/>
                                    <w:left w:val="none" w:sz="0" w:space="0" w:color="auto"/>
                                    <w:bottom w:val="none" w:sz="0" w:space="0" w:color="auto"/>
                                    <w:right w:val="none" w:sz="0" w:space="0" w:color="auto"/>
                                  </w:divBdr>
                                  <w:divsChild>
                                    <w:div w:id="572549854">
                                      <w:marLeft w:val="0"/>
                                      <w:marRight w:val="0"/>
                                      <w:marTop w:val="0"/>
                                      <w:marBottom w:val="0"/>
                                      <w:divBdr>
                                        <w:top w:val="none" w:sz="0" w:space="0" w:color="auto"/>
                                        <w:left w:val="none" w:sz="0" w:space="0" w:color="auto"/>
                                        <w:bottom w:val="none" w:sz="0" w:space="0" w:color="auto"/>
                                        <w:right w:val="none" w:sz="0" w:space="0" w:color="auto"/>
                                      </w:divBdr>
                                      <w:divsChild>
                                        <w:div w:id="172956765">
                                          <w:marLeft w:val="0"/>
                                          <w:marRight w:val="0"/>
                                          <w:marTop w:val="0"/>
                                          <w:marBottom w:val="0"/>
                                          <w:divBdr>
                                            <w:top w:val="none" w:sz="0" w:space="0" w:color="auto"/>
                                            <w:left w:val="none" w:sz="0" w:space="0" w:color="auto"/>
                                            <w:bottom w:val="none" w:sz="0" w:space="0" w:color="auto"/>
                                            <w:right w:val="none" w:sz="0" w:space="0" w:color="auto"/>
                                          </w:divBdr>
                                          <w:divsChild>
                                            <w:div w:id="635255138">
                                              <w:marLeft w:val="0"/>
                                              <w:marRight w:val="0"/>
                                              <w:marTop w:val="0"/>
                                              <w:marBottom w:val="0"/>
                                              <w:divBdr>
                                                <w:top w:val="none" w:sz="0" w:space="0" w:color="auto"/>
                                                <w:left w:val="none" w:sz="0" w:space="0" w:color="auto"/>
                                                <w:bottom w:val="none" w:sz="0" w:space="0" w:color="auto"/>
                                                <w:right w:val="none" w:sz="0" w:space="0" w:color="auto"/>
                                              </w:divBdr>
                                              <w:divsChild>
                                                <w:div w:id="225457927">
                                                  <w:marLeft w:val="0"/>
                                                  <w:marRight w:val="0"/>
                                                  <w:marTop w:val="0"/>
                                                  <w:marBottom w:val="0"/>
                                                  <w:divBdr>
                                                    <w:top w:val="none" w:sz="0" w:space="0" w:color="auto"/>
                                                    <w:left w:val="none" w:sz="0" w:space="0" w:color="auto"/>
                                                    <w:bottom w:val="none" w:sz="0" w:space="0" w:color="auto"/>
                                                    <w:right w:val="none" w:sz="0" w:space="0" w:color="auto"/>
                                                  </w:divBdr>
                                                  <w:divsChild>
                                                    <w:div w:id="2145803768">
                                                      <w:marLeft w:val="0"/>
                                                      <w:marRight w:val="0"/>
                                                      <w:marTop w:val="0"/>
                                                      <w:marBottom w:val="0"/>
                                                      <w:divBdr>
                                                        <w:top w:val="none" w:sz="0" w:space="0" w:color="auto"/>
                                                        <w:left w:val="none" w:sz="0" w:space="0" w:color="auto"/>
                                                        <w:bottom w:val="none" w:sz="0" w:space="0" w:color="auto"/>
                                                        <w:right w:val="none" w:sz="0" w:space="0" w:color="auto"/>
                                                      </w:divBdr>
                                                      <w:divsChild>
                                                        <w:div w:id="1591280910">
                                                          <w:marLeft w:val="0"/>
                                                          <w:marRight w:val="0"/>
                                                          <w:marTop w:val="0"/>
                                                          <w:marBottom w:val="0"/>
                                                          <w:divBdr>
                                                            <w:top w:val="none" w:sz="0" w:space="0" w:color="auto"/>
                                                            <w:left w:val="none" w:sz="0" w:space="0" w:color="auto"/>
                                                            <w:bottom w:val="none" w:sz="0" w:space="0" w:color="auto"/>
                                                            <w:right w:val="none" w:sz="0" w:space="0" w:color="auto"/>
                                                          </w:divBdr>
                                                          <w:divsChild>
                                                            <w:div w:id="2102294195">
                                                              <w:marLeft w:val="0"/>
                                                              <w:marRight w:val="0"/>
                                                              <w:marTop w:val="0"/>
                                                              <w:marBottom w:val="0"/>
                                                              <w:divBdr>
                                                                <w:top w:val="none" w:sz="0" w:space="0" w:color="auto"/>
                                                                <w:left w:val="none" w:sz="0" w:space="0" w:color="auto"/>
                                                                <w:bottom w:val="none" w:sz="0" w:space="0" w:color="auto"/>
                                                                <w:right w:val="none" w:sz="0" w:space="0" w:color="auto"/>
                                                              </w:divBdr>
                                                              <w:divsChild>
                                                                <w:div w:id="263654808">
                                                                  <w:marLeft w:val="0"/>
                                                                  <w:marRight w:val="0"/>
                                                                  <w:marTop w:val="0"/>
                                                                  <w:marBottom w:val="0"/>
                                                                  <w:divBdr>
                                                                    <w:top w:val="none" w:sz="0" w:space="0" w:color="auto"/>
                                                                    <w:left w:val="none" w:sz="0" w:space="0" w:color="auto"/>
                                                                    <w:bottom w:val="none" w:sz="0" w:space="0" w:color="auto"/>
                                                                    <w:right w:val="none" w:sz="0" w:space="0" w:color="auto"/>
                                                                  </w:divBdr>
                                                                  <w:divsChild>
                                                                    <w:div w:id="2077433241">
                                                                      <w:marLeft w:val="0"/>
                                                                      <w:marRight w:val="0"/>
                                                                      <w:marTop w:val="0"/>
                                                                      <w:marBottom w:val="0"/>
                                                                      <w:divBdr>
                                                                        <w:top w:val="none" w:sz="0" w:space="0" w:color="auto"/>
                                                                        <w:left w:val="none" w:sz="0" w:space="0" w:color="auto"/>
                                                                        <w:bottom w:val="none" w:sz="0" w:space="0" w:color="auto"/>
                                                                        <w:right w:val="none" w:sz="0" w:space="0" w:color="auto"/>
                                                                      </w:divBdr>
                                                                      <w:divsChild>
                                                                        <w:div w:id="863785956">
                                                                          <w:marLeft w:val="0"/>
                                                                          <w:marRight w:val="0"/>
                                                                          <w:marTop w:val="0"/>
                                                                          <w:marBottom w:val="0"/>
                                                                          <w:divBdr>
                                                                            <w:top w:val="none" w:sz="0" w:space="0" w:color="auto"/>
                                                                            <w:left w:val="none" w:sz="0" w:space="0" w:color="auto"/>
                                                                            <w:bottom w:val="none" w:sz="0" w:space="0" w:color="auto"/>
                                                                            <w:right w:val="none" w:sz="0" w:space="0" w:color="auto"/>
                                                                          </w:divBdr>
                                                                          <w:divsChild>
                                                                            <w:div w:id="1683896565">
                                                                              <w:marLeft w:val="0"/>
                                                                              <w:marRight w:val="0"/>
                                                                              <w:marTop w:val="0"/>
                                                                              <w:marBottom w:val="0"/>
                                                                              <w:divBdr>
                                                                                <w:top w:val="none" w:sz="0" w:space="0" w:color="auto"/>
                                                                                <w:left w:val="none" w:sz="0" w:space="0" w:color="auto"/>
                                                                                <w:bottom w:val="none" w:sz="0" w:space="0" w:color="auto"/>
                                                                                <w:right w:val="none" w:sz="0" w:space="0" w:color="auto"/>
                                                                              </w:divBdr>
                                                                              <w:divsChild>
                                                                                <w:div w:id="545026585">
                                                                                  <w:marLeft w:val="0"/>
                                                                                  <w:marRight w:val="0"/>
                                                                                  <w:marTop w:val="0"/>
                                                                                  <w:marBottom w:val="0"/>
                                                                                  <w:divBdr>
                                                                                    <w:top w:val="none" w:sz="0" w:space="0" w:color="auto"/>
                                                                                    <w:left w:val="none" w:sz="0" w:space="0" w:color="auto"/>
                                                                                    <w:bottom w:val="none" w:sz="0" w:space="0" w:color="auto"/>
                                                                                    <w:right w:val="none" w:sz="0" w:space="0" w:color="auto"/>
                                                                                  </w:divBdr>
                                                                                  <w:divsChild>
                                                                                    <w:div w:id="78697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25964527">
      <w:bodyDiv w:val="1"/>
      <w:marLeft w:val="0"/>
      <w:marRight w:val="0"/>
      <w:marTop w:val="0"/>
      <w:marBottom w:val="0"/>
      <w:divBdr>
        <w:top w:val="none" w:sz="0" w:space="0" w:color="auto"/>
        <w:left w:val="none" w:sz="0" w:space="0" w:color="auto"/>
        <w:bottom w:val="none" w:sz="0" w:space="0" w:color="auto"/>
        <w:right w:val="none" w:sz="0" w:space="0" w:color="auto"/>
      </w:divBdr>
    </w:div>
    <w:div w:id="640572499">
      <w:bodyDiv w:val="1"/>
      <w:marLeft w:val="0"/>
      <w:marRight w:val="0"/>
      <w:marTop w:val="0"/>
      <w:marBottom w:val="0"/>
      <w:divBdr>
        <w:top w:val="none" w:sz="0" w:space="0" w:color="auto"/>
        <w:left w:val="none" w:sz="0" w:space="0" w:color="auto"/>
        <w:bottom w:val="none" w:sz="0" w:space="0" w:color="auto"/>
        <w:right w:val="none" w:sz="0" w:space="0" w:color="auto"/>
      </w:divBdr>
    </w:div>
    <w:div w:id="705984194">
      <w:bodyDiv w:val="1"/>
      <w:marLeft w:val="0"/>
      <w:marRight w:val="0"/>
      <w:marTop w:val="0"/>
      <w:marBottom w:val="0"/>
      <w:divBdr>
        <w:top w:val="none" w:sz="0" w:space="0" w:color="auto"/>
        <w:left w:val="none" w:sz="0" w:space="0" w:color="auto"/>
        <w:bottom w:val="none" w:sz="0" w:space="0" w:color="auto"/>
        <w:right w:val="none" w:sz="0" w:space="0" w:color="auto"/>
      </w:divBdr>
    </w:div>
    <w:div w:id="707410176">
      <w:bodyDiv w:val="1"/>
      <w:marLeft w:val="0"/>
      <w:marRight w:val="0"/>
      <w:marTop w:val="0"/>
      <w:marBottom w:val="0"/>
      <w:divBdr>
        <w:top w:val="none" w:sz="0" w:space="0" w:color="auto"/>
        <w:left w:val="none" w:sz="0" w:space="0" w:color="auto"/>
        <w:bottom w:val="none" w:sz="0" w:space="0" w:color="auto"/>
        <w:right w:val="none" w:sz="0" w:space="0" w:color="auto"/>
      </w:divBdr>
    </w:div>
    <w:div w:id="744688658">
      <w:bodyDiv w:val="1"/>
      <w:marLeft w:val="0"/>
      <w:marRight w:val="0"/>
      <w:marTop w:val="0"/>
      <w:marBottom w:val="0"/>
      <w:divBdr>
        <w:top w:val="none" w:sz="0" w:space="0" w:color="auto"/>
        <w:left w:val="none" w:sz="0" w:space="0" w:color="auto"/>
        <w:bottom w:val="none" w:sz="0" w:space="0" w:color="auto"/>
        <w:right w:val="none" w:sz="0" w:space="0" w:color="auto"/>
      </w:divBdr>
      <w:divsChild>
        <w:div w:id="271399841">
          <w:marLeft w:val="0"/>
          <w:marRight w:val="0"/>
          <w:marTop w:val="0"/>
          <w:marBottom w:val="0"/>
          <w:divBdr>
            <w:top w:val="none" w:sz="0" w:space="0" w:color="auto"/>
            <w:left w:val="none" w:sz="0" w:space="0" w:color="auto"/>
            <w:bottom w:val="none" w:sz="0" w:space="0" w:color="auto"/>
            <w:right w:val="none" w:sz="0" w:space="0" w:color="auto"/>
          </w:divBdr>
          <w:divsChild>
            <w:div w:id="1282616520">
              <w:marLeft w:val="0"/>
              <w:marRight w:val="0"/>
              <w:marTop w:val="0"/>
              <w:marBottom w:val="0"/>
              <w:divBdr>
                <w:top w:val="none" w:sz="0" w:space="0" w:color="auto"/>
                <w:left w:val="none" w:sz="0" w:space="0" w:color="auto"/>
                <w:bottom w:val="none" w:sz="0" w:space="0" w:color="auto"/>
                <w:right w:val="none" w:sz="0" w:space="0" w:color="auto"/>
              </w:divBdr>
              <w:divsChild>
                <w:div w:id="1012145863">
                  <w:marLeft w:val="0"/>
                  <w:marRight w:val="0"/>
                  <w:marTop w:val="0"/>
                  <w:marBottom w:val="0"/>
                  <w:divBdr>
                    <w:top w:val="none" w:sz="0" w:space="0" w:color="auto"/>
                    <w:left w:val="none" w:sz="0" w:space="0" w:color="auto"/>
                    <w:bottom w:val="none" w:sz="0" w:space="0" w:color="auto"/>
                    <w:right w:val="none" w:sz="0" w:space="0" w:color="auto"/>
                  </w:divBdr>
                  <w:divsChild>
                    <w:div w:id="1953398197">
                      <w:marLeft w:val="0"/>
                      <w:marRight w:val="0"/>
                      <w:marTop w:val="0"/>
                      <w:marBottom w:val="0"/>
                      <w:divBdr>
                        <w:top w:val="none" w:sz="0" w:space="0" w:color="auto"/>
                        <w:left w:val="none" w:sz="0" w:space="0" w:color="auto"/>
                        <w:bottom w:val="none" w:sz="0" w:space="0" w:color="auto"/>
                        <w:right w:val="none" w:sz="0" w:space="0" w:color="auto"/>
                      </w:divBdr>
                      <w:divsChild>
                        <w:div w:id="1267690413">
                          <w:marLeft w:val="0"/>
                          <w:marRight w:val="0"/>
                          <w:marTop w:val="0"/>
                          <w:marBottom w:val="0"/>
                          <w:divBdr>
                            <w:top w:val="none" w:sz="0" w:space="0" w:color="auto"/>
                            <w:left w:val="none" w:sz="0" w:space="0" w:color="auto"/>
                            <w:bottom w:val="none" w:sz="0" w:space="0" w:color="auto"/>
                            <w:right w:val="none" w:sz="0" w:space="0" w:color="auto"/>
                          </w:divBdr>
                          <w:divsChild>
                            <w:div w:id="1024408055">
                              <w:marLeft w:val="0"/>
                              <w:marRight w:val="0"/>
                              <w:marTop w:val="0"/>
                              <w:marBottom w:val="0"/>
                              <w:divBdr>
                                <w:top w:val="none" w:sz="0" w:space="0" w:color="auto"/>
                                <w:left w:val="none" w:sz="0" w:space="0" w:color="auto"/>
                                <w:bottom w:val="none" w:sz="0" w:space="0" w:color="auto"/>
                                <w:right w:val="none" w:sz="0" w:space="0" w:color="auto"/>
                              </w:divBdr>
                              <w:divsChild>
                                <w:div w:id="1596161551">
                                  <w:marLeft w:val="0"/>
                                  <w:marRight w:val="0"/>
                                  <w:marTop w:val="0"/>
                                  <w:marBottom w:val="0"/>
                                  <w:divBdr>
                                    <w:top w:val="none" w:sz="0" w:space="0" w:color="auto"/>
                                    <w:left w:val="none" w:sz="0" w:space="0" w:color="auto"/>
                                    <w:bottom w:val="none" w:sz="0" w:space="0" w:color="auto"/>
                                    <w:right w:val="none" w:sz="0" w:space="0" w:color="auto"/>
                                  </w:divBdr>
                                  <w:divsChild>
                                    <w:div w:id="823206406">
                                      <w:marLeft w:val="0"/>
                                      <w:marRight w:val="0"/>
                                      <w:marTop w:val="0"/>
                                      <w:marBottom w:val="0"/>
                                      <w:divBdr>
                                        <w:top w:val="none" w:sz="0" w:space="0" w:color="auto"/>
                                        <w:left w:val="none" w:sz="0" w:space="0" w:color="auto"/>
                                        <w:bottom w:val="none" w:sz="0" w:space="0" w:color="auto"/>
                                        <w:right w:val="none" w:sz="0" w:space="0" w:color="auto"/>
                                      </w:divBdr>
                                      <w:divsChild>
                                        <w:div w:id="117995056">
                                          <w:marLeft w:val="0"/>
                                          <w:marRight w:val="0"/>
                                          <w:marTop w:val="0"/>
                                          <w:marBottom w:val="0"/>
                                          <w:divBdr>
                                            <w:top w:val="none" w:sz="0" w:space="0" w:color="auto"/>
                                            <w:left w:val="none" w:sz="0" w:space="0" w:color="auto"/>
                                            <w:bottom w:val="none" w:sz="0" w:space="0" w:color="auto"/>
                                            <w:right w:val="none" w:sz="0" w:space="0" w:color="auto"/>
                                          </w:divBdr>
                                          <w:divsChild>
                                            <w:div w:id="121192936">
                                              <w:marLeft w:val="0"/>
                                              <w:marRight w:val="0"/>
                                              <w:marTop w:val="0"/>
                                              <w:marBottom w:val="0"/>
                                              <w:divBdr>
                                                <w:top w:val="none" w:sz="0" w:space="0" w:color="auto"/>
                                                <w:left w:val="none" w:sz="0" w:space="0" w:color="auto"/>
                                                <w:bottom w:val="none" w:sz="0" w:space="0" w:color="auto"/>
                                                <w:right w:val="none" w:sz="0" w:space="0" w:color="auto"/>
                                              </w:divBdr>
                                              <w:divsChild>
                                                <w:div w:id="1053699973">
                                                  <w:marLeft w:val="0"/>
                                                  <w:marRight w:val="0"/>
                                                  <w:marTop w:val="0"/>
                                                  <w:marBottom w:val="0"/>
                                                  <w:divBdr>
                                                    <w:top w:val="none" w:sz="0" w:space="0" w:color="auto"/>
                                                    <w:left w:val="none" w:sz="0" w:space="0" w:color="auto"/>
                                                    <w:bottom w:val="none" w:sz="0" w:space="0" w:color="auto"/>
                                                    <w:right w:val="none" w:sz="0" w:space="0" w:color="auto"/>
                                                  </w:divBdr>
                                                  <w:divsChild>
                                                    <w:div w:id="578486684">
                                                      <w:marLeft w:val="0"/>
                                                      <w:marRight w:val="0"/>
                                                      <w:marTop w:val="0"/>
                                                      <w:marBottom w:val="0"/>
                                                      <w:divBdr>
                                                        <w:top w:val="none" w:sz="0" w:space="0" w:color="auto"/>
                                                        <w:left w:val="none" w:sz="0" w:space="0" w:color="auto"/>
                                                        <w:bottom w:val="none" w:sz="0" w:space="0" w:color="auto"/>
                                                        <w:right w:val="none" w:sz="0" w:space="0" w:color="auto"/>
                                                      </w:divBdr>
                                                      <w:divsChild>
                                                        <w:div w:id="812990890">
                                                          <w:marLeft w:val="0"/>
                                                          <w:marRight w:val="0"/>
                                                          <w:marTop w:val="0"/>
                                                          <w:marBottom w:val="0"/>
                                                          <w:divBdr>
                                                            <w:top w:val="none" w:sz="0" w:space="0" w:color="auto"/>
                                                            <w:left w:val="none" w:sz="0" w:space="0" w:color="auto"/>
                                                            <w:bottom w:val="none" w:sz="0" w:space="0" w:color="auto"/>
                                                            <w:right w:val="none" w:sz="0" w:space="0" w:color="auto"/>
                                                          </w:divBdr>
                                                          <w:divsChild>
                                                            <w:div w:id="1940794269">
                                                              <w:marLeft w:val="0"/>
                                                              <w:marRight w:val="0"/>
                                                              <w:marTop w:val="0"/>
                                                              <w:marBottom w:val="0"/>
                                                              <w:divBdr>
                                                                <w:top w:val="none" w:sz="0" w:space="0" w:color="auto"/>
                                                                <w:left w:val="none" w:sz="0" w:space="0" w:color="auto"/>
                                                                <w:bottom w:val="none" w:sz="0" w:space="0" w:color="auto"/>
                                                                <w:right w:val="none" w:sz="0" w:space="0" w:color="auto"/>
                                                              </w:divBdr>
                                                              <w:divsChild>
                                                                <w:div w:id="246153683">
                                                                  <w:marLeft w:val="0"/>
                                                                  <w:marRight w:val="0"/>
                                                                  <w:marTop w:val="0"/>
                                                                  <w:marBottom w:val="0"/>
                                                                  <w:divBdr>
                                                                    <w:top w:val="none" w:sz="0" w:space="0" w:color="auto"/>
                                                                    <w:left w:val="none" w:sz="0" w:space="0" w:color="auto"/>
                                                                    <w:bottom w:val="none" w:sz="0" w:space="0" w:color="auto"/>
                                                                    <w:right w:val="none" w:sz="0" w:space="0" w:color="auto"/>
                                                                  </w:divBdr>
                                                                  <w:divsChild>
                                                                    <w:div w:id="993491513">
                                                                      <w:marLeft w:val="0"/>
                                                                      <w:marRight w:val="0"/>
                                                                      <w:marTop w:val="0"/>
                                                                      <w:marBottom w:val="0"/>
                                                                      <w:divBdr>
                                                                        <w:top w:val="none" w:sz="0" w:space="0" w:color="auto"/>
                                                                        <w:left w:val="none" w:sz="0" w:space="0" w:color="auto"/>
                                                                        <w:bottom w:val="none" w:sz="0" w:space="0" w:color="auto"/>
                                                                        <w:right w:val="none" w:sz="0" w:space="0" w:color="auto"/>
                                                                      </w:divBdr>
                                                                      <w:divsChild>
                                                                        <w:div w:id="470488457">
                                                                          <w:marLeft w:val="0"/>
                                                                          <w:marRight w:val="0"/>
                                                                          <w:marTop w:val="0"/>
                                                                          <w:marBottom w:val="0"/>
                                                                          <w:divBdr>
                                                                            <w:top w:val="none" w:sz="0" w:space="0" w:color="auto"/>
                                                                            <w:left w:val="none" w:sz="0" w:space="0" w:color="auto"/>
                                                                            <w:bottom w:val="none" w:sz="0" w:space="0" w:color="auto"/>
                                                                            <w:right w:val="none" w:sz="0" w:space="0" w:color="auto"/>
                                                                          </w:divBdr>
                                                                          <w:divsChild>
                                                                            <w:div w:id="726492741">
                                                                              <w:marLeft w:val="0"/>
                                                                              <w:marRight w:val="0"/>
                                                                              <w:marTop w:val="0"/>
                                                                              <w:marBottom w:val="0"/>
                                                                              <w:divBdr>
                                                                                <w:top w:val="none" w:sz="0" w:space="0" w:color="auto"/>
                                                                                <w:left w:val="none" w:sz="0" w:space="0" w:color="auto"/>
                                                                                <w:bottom w:val="none" w:sz="0" w:space="0" w:color="auto"/>
                                                                                <w:right w:val="none" w:sz="0" w:space="0" w:color="auto"/>
                                                                              </w:divBdr>
                                                                              <w:divsChild>
                                                                                <w:div w:id="51492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7284921">
      <w:bodyDiv w:val="1"/>
      <w:marLeft w:val="0"/>
      <w:marRight w:val="0"/>
      <w:marTop w:val="0"/>
      <w:marBottom w:val="0"/>
      <w:divBdr>
        <w:top w:val="none" w:sz="0" w:space="0" w:color="auto"/>
        <w:left w:val="none" w:sz="0" w:space="0" w:color="auto"/>
        <w:bottom w:val="none" w:sz="0" w:space="0" w:color="auto"/>
        <w:right w:val="none" w:sz="0" w:space="0" w:color="auto"/>
      </w:divBdr>
    </w:div>
    <w:div w:id="800727140">
      <w:bodyDiv w:val="1"/>
      <w:marLeft w:val="0"/>
      <w:marRight w:val="0"/>
      <w:marTop w:val="0"/>
      <w:marBottom w:val="0"/>
      <w:divBdr>
        <w:top w:val="none" w:sz="0" w:space="0" w:color="auto"/>
        <w:left w:val="none" w:sz="0" w:space="0" w:color="auto"/>
        <w:bottom w:val="none" w:sz="0" w:space="0" w:color="auto"/>
        <w:right w:val="none" w:sz="0" w:space="0" w:color="auto"/>
      </w:divBdr>
      <w:divsChild>
        <w:div w:id="504250251">
          <w:marLeft w:val="547"/>
          <w:marRight w:val="0"/>
          <w:marTop w:val="0"/>
          <w:marBottom w:val="0"/>
          <w:divBdr>
            <w:top w:val="none" w:sz="0" w:space="0" w:color="auto"/>
            <w:left w:val="none" w:sz="0" w:space="0" w:color="auto"/>
            <w:bottom w:val="none" w:sz="0" w:space="0" w:color="auto"/>
            <w:right w:val="none" w:sz="0" w:space="0" w:color="auto"/>
          </w:divBdr>
        </w:div>
        <w:div w:id="1349791367">
          <w:marLeft w:val="547"/>
          <w:marRight w:val="0"/>
          <w:marTop w:val="0"/>
          <w:marBottom w:val="0"/>
          <w:divBdr>
            <w:top w:val="none" w:sz="0" w:space="0" w:color="auto"/>
            <w:left w:val="none" w:sz="0" w:space="0" w:color="auto"/>
            <w:bottom w:val="none" w:sz="0" w:space="0" w:color="auto"/>
            <w:right w:val="none" w:sz="0" w:space="0" w:color="auto"/>
          </w:divBdr>
        </w:div>
        <w:div w:id="266734191">
          <w:marLeft w:val="547"/>
          <w:marRight w:val="0"/>
          <w:marTop w:val="0"/>
          <w:marBottom w:val="0"/>
          <w:divBdr>
            <w:top w:val="none" w:sz="0" w:space="0" w:color="auto"/>
            <w:left w:val="none" w:sz="0" w:space="0" w:color="auto"/>
            <w:bottom w:val="none" w:sz="0" w:space="0" w:color="auto"/>
            <w:right w:val="none" w:sz="0" w:space="0" w:color="auto"/>
          </w:divBdr>
        </w:div>
        <w:div w:id="1814833899">
          <w:marLeft w:val="547"/>
          <w:marRight w:val="0"/>
          <w:marTop w:val="0"/>
          <w:marBottom w:val="0"/>
          <w:divBdr>
            <w:top w:val="none" w:sz="0" w:space="0" w:color="auto"/>
            <w:left w:val="none" w:sz="0" w:space="0" w:color="auto"/>
            <w:bottom w:val="none" w:sz="0" w:space="0" w:color="auto"/>
            <w:right w:val="none" w:sz="0" w:space="0" w:color="auto"/>
          </w:divBdr>
        </w:div>
        <w:div w:id="620113120">
          <w:marLeft w:val="547"/>
          <w:marRight w:val="0"/>
          <w:marTop w:val="0"/>
          <w:marBottom w:val="0"/>
          <w:divBdr>
            <w:top w:val="none" w:sz="0" w:space="0" w:color="auto"/>
            <w:left w:val="none" w:sz="0" w:space="0" w:color="auto"/>
            <w:bottom w:val="none" w:sz="0" w:space="0" w:color="auto"/>
            <w:right w:val="none" w:sz="0" w:space="0" w:color="auto"/>
          </w:divBdr>
        </w:div>
      </w:divsChild>
    </w:div>
    <w:div w:id="867378221">
      <w:bodyDiv w:val="1"/>
      <w:marLeft w:val="0"/>
      <w:marRight w:val="0"/>
      <w:marTop w:val="0"/>
      <w:marBottom w:val="0"/>
      <w:divBdr>
        <w:top w:val="none" w:sz="0" w:space="0" w:color="auto"/>
        <w:left w:val="none" w:sz="0" w:space="0" w:color="auto"/>
        <w:bottom w:val="none" w:sz="0" w:space="0" w:color="auto"/>
        <w:right w:val="none" w:sz="0" w:space="0" w:color="auto"/>
      </w:divBdr>
    </w:div>
    <w:div w:id="894125360">
      <w:bodyDiv w:val="1"/>
      <w:marLeft w:val="0"/>
      <w:marRight w:val="0"/>
      <w:marTop w:val="0"/>
      <w:marBottom w:val="0"/>
      <w:divBdr>
        <w:top w:val="none" w:sz="0" w:space="0" w:color="auto"/>
        <w:left w:val="none" w:sz="0" w:space="0" w:color="auto"/>
        <w:bottom w:val="none" w:sz="0" w:space="0" w:color="auto"/>
        <w:right w:val="none" w:sz="0" w:space="0" w:color="auto"/>
      </w:divBdr>
    </w:div>
    <w:div w:id="939066708">
      <w:bodyDiv w:val="1"/>
      <w:marLeft w:val="0"/>
      <w:marRight w:val="0"/>
      <w:marTop w:val="0"/>
      <w:marBottom w:val="0"/>
      <w:divBdr>
        <w:top w:val="none" w:sz="0" w:space="0" w:color="auto"/>
        <w:left w:val="none" w:sz="0" w:space="0" w:color="auto"/>
        <w:bottom w:val="none" w:sz="0" w:space="0" w:color="auto"/>
        <w:right w:val="none" w:sz="0" w:space="0" w:color="auto"/>
      </w:divBdr>
    </w:div>
    <w:div w:id="939948825">
      <w:bodyDiv w:val="1"/>
      <w:marLeft w:val="0"/>
      <w:marRight w:val="0"/>
      <w:marTop w:val="0"/>
      <w:marBottom w:val="0"/>
      <w:divBdr>
        <w:top w:val="none" w:sz="0" w:space="0" w:color="auto"/>
        <w:left w:val="none" w:sz="0" w:space="0" w:color="auto"/>
        <w:bottom w:val="none" w:sz="0" w:space="0" w:color="auto"/>
        <w:right w:val="none" w:sz="0" w:space="0" w:color="auto"/>
      </w:divBdr>
      <w:divsChild>
        <w:div w:id="1186289771">
          <w:marLeft w:val="547"/>
          <w:marRight w:val="0"/>
          <w:marTop w:val="77"/>
          <w:marBottom w:val="0"/>
          <w:divBdr>
            <w:top w:val="none" w:sz="0" w:space="0" w:color="auto"/>
            <w:left w:val="none" w:sz="0" w:space="0" w:color="auto"/>
            <w:bottom w:val="none" w:sz="0" w:space="0" w:color="auto"/>
            <w:right w:val="none" w:sz="0" w:space="0" w:color="auto"/>
          </w:divBdr>
        </w:div>
        <w:div w:id="395395605">
          <w:marLeft w:val="547"/>
          <w:marRight w:val="0"/>
          <w:marTop w:val="77"/>
          <w:marBottom w:val="0"/>
          <w:divBdr>
            <w:top w:val="none" w:sz="0" w:space="0" w:color="auto"/>
            <w:left w:val="none" w:sz="0" w:space="0" w:color="auto"/>
            <w:bottom w:val="none" w:sz="0" w:space="0" w:color="auto"/>
            <w:right w:val="none" w:sz="0" w:space="0" w:color="auto"/>
          </w:divBdr>
        </w:div>
        <w:div w:id="138963666">
          <w:marLeft w:val="547"/>
          <w:marRight w:val="0"/>
          <w:marTop w:val="77"/>
          <w:marBottom w:val="0"/>
          <w:divBdr>
            <w:top w:val="none" w:sz="0" w:space="0" w:color="auto"/>
            <w:left w:val="none" w:sz="0" w:space="0" w:color="auto"/>
            <w:bottom w:val="none" w:sz="0" w:space="0" w:color="auto"/>
            <w:right w:val="none" w:sz="0" w:space="0" w:color="auto"/>
          </w:divBdr>
        </w:div>
        <w:div w:id="679506621">
          <w:marLeft w:val="547"/>
          <w:marRight w:val="0"/>
          <w:marTop w:val="77"/>
          <w:marBottom w:val="0"/>
          <w:divBdr>
            <w:top w:val="none" w:sz="0" w:space="0" w:color="auto"/>
            <w:left w:val="none" w:sz="0" w:space="0" w:color="auto"/>
            <w:bottom w:val="none" w:sz="0" w:space="0" w:color="auto"/>
            <w:right w:val="none" w:sz="0" w:space="0" w:color="auto"/>
          </w:divBdr>
        </w:div>
        <w:div w:id="1444034270">
          <w:marLeft w:val="547"/>
          <w:marRight w:val="0"/>
          <w:marTop w:val="77"/>
          <w:marBottom w:val="0"/>
          <w:divBdr>
            <w:top w:val="none" w:sz="0" w:space="0" w:color="auto"/>
            <w:left w:val="none" w:sz="0" w:space="0" w:color="auto"/>
            <w:bottom w:val="none" w:sz="0" w:space="0" w:color="auto"/>
            <w:right w:val="none" w:sz="0" w:space="0" w:color="auto"/>
          </w:divBdr>
        </w:div>
        <w:div w:id="884366794">
          <w:marLeft w:val="547"/>
          <w:marRight w:val="0"/>
          <w:marTop w:val="77"/>
          <w:marBottom w:val="0"/>
          <w:divBdr>
            <w:top w:val="none" w:sz="0" w:space="0" w:color="auto"/>
            <w:left w:val="none" w:sz="0" w:space="0" w:color="auto"/>
            <w:bottom w:val="none" w:sz="0" w:space="0" w:color="auto"/>
            <w:right w:val="none" w:sz="0" w:space="0" w:color="auto"/>
          </w:divBdr>
        </w:div>
      </w:divsChild>
    </w:div>
    <w:div w:id="986200397">
      <w:bodyDiv w:val="1"/>
      <w:marLeft w:val="0"/>
      <w:marRight w:val="0"/>
      <w:marTop w:val="0"/>
      <w:marBottom w:val="0"/>
      <w:divBdr>
        <w:top w:val="none" w:sz="0" w:space="0" w:color="auto"/>
        <w:left w:val="none" w:sz="0" w:space="0" w:color="auto"/>
        <w:bottom w:val="none" w:sz="0" w:space="0" w:color="auto"/>
        <w:right w:val="none" w:sz="0" w:space="0" w:color="auto"/>
      </w:divBdr>
    </w:div>
    <w:div w:id="999846775">
      <w:bodyDiv w:val="1"/>
      <w:marLeft w:val="0"/>
      <w:marRight w:val="0"/>
      <w:marTop w:val="0"/>
      <w:marBottom w:val="0"/>
      <w:divBdr>
        <w:top w:val="none" w:sz="0" w:space="0" w:color="auto"/>
        <w:left w:val="none" w:sz="0" w:space="0" w:color="auto"/>
        <w:bottom w:val="none" w:sz="0" w:space="0" w:color="auto"/>
        <w:right w:val="none" w:sz="0" w:space="0" w:color="auto"/>
      </w:divBdr>
      <w:divsChild>
        <w:div w:id="222716820">
          <w:marLeft w:val="0"/>
          <w:marRight w:val="0"/>
          <w:marTop w:val="0"/>
          <w:marBottom w:val="0"/>
          <w:divBdr>
            <w:top w:val="none" w:sz="0" w:space="0" w:color="auto"/>
            <w:left w:val="none" w:sz="0" w:space="0" w:color="auto"/>
            <w:bottom w:val="none" w:sz="0" w:space="0" w:color="auto"/>
            <w:right w:val="none" w:sz="0" w:space="0" w:color="auto"/>
          </w:divBdr>
        </w:div>
      </w:divsChild>
    </w:div>
    <w:div w:id="1004016589">
      <w:bodyDiv w:val="1"/>
      <w:marLeft w:val="0"/>
      <w:marRight w:val="0"/>
      <w:marTop w:val="0"/>
      <w:marBottom w:val="0"/>
      <w:divBdr>
        <w:top w:val="none" w:sz="0" w:space="0" w:color="auto"/>
        <w:left w:val="none" w:sz="0" w:space="0" w:color="auto"/>
        <w:bottom w:val="none" w:sz="0" w:space="0" w:color="auto"/>
        <w:right w:val="none" w:sz="0" w:space="0" w:color="auto"/>
      </w:divBdr>
    </w:div>
    <w:div w:id="1008866928">
      <w:bodyDiv w:val="1"/>
      <w:marLeft w:val="0"/>
      <w:marRight w:val="0"/>
      <w:marTop w:val="0"/>
      <w:marBottom w:val="0"/>
      <w:divBdr>
        <w:top w:val="none" w:sz="0" w:space="0" w:color="auto"/>
        <w:left w:val="none" w:sz="0" w:space="0" w:color="auto"/>
        <w:bottom w:val="none" w:sz="0" w:space="0" w:color="auto"/>
        <w:right w:val="none" w:sz="0" w:space="0" w:color="auto"/>
      </w:divBdr>
    </w:div>
    <w:div w:id="1010445455">
      <w:bodyDiv w:val="1"/>
      <w:marLeft w:val="0"/>
      <w:marRight w:val="0"/>
      <w:marTop w:val="0"/>
      <w:marBottom w:val="0"/>
      <w:divBdr>
        <w:top w:val="none" w:sz="0" w:space="0" w:color="auto"/>
        <w:left w:val="none" w:sz="0" w:space="0" w:color="auto"/>
        <w:bottom w:val="none" w:sz="0" w:space="0" w:color="auto"/>
        <w:right w:val="none" w:sz="0" w:space="0" w:color="auto"/>
      </w:divBdr>
    </w:div>
    <w:div w:id="1031105351">
      <w:bodyDiv w:val="1"/>
      <w:marLeft w:val="0"/>
      <w:marRight w:val="0"/>
      <w:marTop w:val="0"/>
      <w:marBottom w:val="0"/>
      <w:divBdr>
        <w:top w:val="none" w:sz="0" w:space="0" w:color="auto"/>
        <w:left w:val="none" w:sz="0" w:space="0" w:color="auto"/>
        <w:bottom w:val="none" w:sz="0" w:space="0" w:color="auto"/>
        <w:right w:val="none" w:sz="0" w:space="0" w:color="auto"/>
      </w:divBdr>
    </w:div>
    <w:div w:id="1064065246">
      <w:bodyDiv w:val="1"/>
      <w:marLeft w:val="0"/>
      <w:marRight w:val="0"/>
      <w:marTop w:val="0"/>
      <w:marBottom w:val="0"/>
      <w:divBdr>
        <w:top w:val="none" w:sz="0" w:space="0" w:color="auto"/>
        <w:left w:val="none" w:sz="0" w:space="0" w:color="auto"/>
        <w:bottom w:val="none" w:sz="0" w:space="0" w:color="auto"/>
        <w:right w:val="none" w:sz="0" w:space="0" w:color="auto"/>
      </w:divBdr>
      <w:divsChild>
        <w:div w:id="1961913273">
          <w:marLeft w:val="547"/>
          <w:marRight w:val="0"/>
          <w:marTop w:val="77"/>
          <w:marBottom w:val="0"/>
          <w:divBdr>
            <w:top w:val="none" w:sz="0" w:space="0" w:color="auto"/>
            <w:left w:val="none" w:sz="0" w:space="0" w:color="auto"/>
            <w:bottom w:val="none" w:sz="0" w:space="0" w:color="auto"/>
            <w:right w:val="none" w:sz="0" w:space="0" w:color="auto"/>
          </w:divBdr>
        </w:div>
        <w:div w:id="2055347023">
          <w:marLeft w:val="547"/>
          <w:marRight w:val="0"/>
          <w:marTop w:val="77"/>
          <w:marBottom w:val="0"/>
          <w:divBdr>
            <w:top w:val="none" w:sz="0" w:space="0" w:color="auto"/>
            <w:left w:val="none" w:sz="0" w:space="0" w:color="auto"/>
            <w:bottom w:val="none" w:sz="0" w:space="0" w:color="auto"/>
            <w:right w:val="none" w:sz="0" w:space="0" w:color="auto"/>
          </w:divBdr>
        </w:div>
        <w:div w:id="538516614">
          <w:marLeft w:val="547"/>
          <w:marRight w:val="0"/>
          <w:marTop w:val="77"/>
          <w:marBottom w:val="0"/>
          <w:divBdr>
            <w:top w:val="none" w:sz="0" w:space="0" w:color="auto"/>
            <w:left w:val="none" w:sz="0" w:space="0" w:color="auto"/>
            <w:bottom w:val="none" w:sz="0" w:space="0" w:color="auto"/>
            <w:right w:val="none" w:sz="0" w:space="0" w:color="auto"/>
          </w:divBdr>
        </w:div>
        <w:div w:id="275213369">
          <w:marLeft w:val="547"/>
          <w:marRight w:val="0"/>
          <w:marTop w:val="77"/>
          <w:marBottom w:val="0"/>
          <w:divBdr>
            <w:top w:val="none" w:sz="0" w:space="0" w:color="auto"/>
            <w:left w:val="none" w:sz="0" w:space="0" w:color="auto"/>
            <w:bottom w:val="none" w:sz="0" w:space="0" w:color="auto"/>
            <w:right w:val="none" w:sz="0" w:space="0" w:color="auto"/>
          </w:divBdr>
        </w:div>
        <w:div w:id="1265725099">
          <w:marLeft w:val="547"/>
          <w:marRight w:val="0"/>
          <w:marTop w:val="77"/>
          <w:marBottom w:val="0"/>
          <w:divBdr>
            <w:top w:val="none" w:sz="0" w:space="0" w:color="auto"/>
            <w:left w:val="none" w:sz="0" w:space="0" w:color="auto"/>
            <w:bottom w:val="none" w:sz="0" w:space="0" w:color="auto"/>
            <w:right w:val="none" w:sz="0" w:space="0" w:color="auto"/>
          </w:divBdr>
        </w:div>
        <w:div w:id="839000558">
          <w:marLeft w:val="547"/>
          <w:marRight w:val="0"/>
          <w:marTop w:val="77"/>
          <w:marBottom w:val="0"/>
          <w:divBdr>
            <w:top w:val="none" w:sz="0" w:space="0" w:color="auto"/>
            <w:left w:val="none" w:sz="0" w:space="0" w:color="auto"/>
            <w:bottom w:val="none" w:sz="0" w:space="0" w:color="auto"/>
            <w:right w:val="none" w:sz="0" w:space="0" w:color="auto"/>
          </w:divBdr>
        </w:div>
      </w:divsChild>
    </w:div>
    <w:div w:id="1087074178">
      <w:bodyDiv w:val="1"/>
      <w:marLeft w:val="0"/>
      <w:marRight w:val="0"/>
      <w:marTop w:val="0"/>
      <w:marBottom w:val="0"/>
      <w:divBdr>
        <w:top w:val="none" w:sz="0" w:space="0" w:color="auto"/>
        <w:left w:val="none" w:sz="0" w:space="0" w:color="auto"/>
        <w:bottom w:val="none" w:sz="0" w:space="0" w:color="auto"/>
        <w:right w:val="none" w:sz="0" w:space="0" w:color="auto"/>
      </w:divBdr>
    </w:div>
    <w:div w:id="1100225801">
      <w:bodyDiv w:val="1"/>
      <w:marLeft w:val="0"/>
      <w:marRight w:val="0"/>
      <w:marTop w:val="0"/>
      <w:marBottom w:val="0"/>
      <w:divBdr>
        <w:top w:val="none" w:sz="0" w:space="0" w:color="auto"/>
        <w:left w:val="none" w:sz="0" w:space="0" w:color="auto"/>
        <w:bottom w:val="none" w:sz="0" w:space="0" w:color="auto"/>
        <w:right w:val="none" w:sz="0" w:space="0" w:color="auto"/>
      </w:divBdr>
      <w:divsChild>
        <w:div w:id="271405035">
          <w:marLeft w:val="547"/>
          <w:marRight w:val="0"/>
          <w:marTop w:val="86"/>
          <w:marBottom w:val="0"/>
          <w:divBdr>
            <w:top w:val="none" w:sz="0" w:space="0" w:color="auto"/>
            <w:left w:val="none" w:sz="0" w:space="0" w:color="auto"/>
            <w:bottom w:val="none" w:sz="0" w:space="0" w:color="auto"/>
            <w:right w:val="none" w:sz="0" w:space="0" w:color="auto"/>
          </w:divBdr>
        </w:div>
        <w:div w:id="796030355">
          <w:marLeft w:val="547"/>
          <w:marRight w:val="0"/>
          <w:marTop w:val="86"/>
          <w:marBottom w:val="0"/>
          <w:divBdr>
            <w:top w:val="none" w:sz="0" w:space="0" w:color="auto"/>
            <w:left w:val="none" w:sz="0" w:space="0" w:color="auto"/>
            <w:bottom w:val="none" w:sz="0" w:space="0" w:color="auto"/>
            <w:right w:val="none" w:sz="0" w:space="0" w:color="auto"/>
          </w:divBdr>
        </w:div>
      </w:divsChild>
    </w:div>
    <w:div w:id="1125729950">
      <w:bodyDiv w:val="1"/>
      <w:marLeft w:val="0"/>
      <w:marRight w:val="0"/>
      <w:marTop w:val="0"/>
      <w:marBottom w:val="0"/>
      <w:divBdr>
        <w:top w:val="none" w:sz="0" w:space="0" w:color="auto"/>
        <w:left w:val="none" w:sz="0" w:space="0" w:color="auto"/>
        <w:bottom w:val="none" w:sz="0" w:space="0" w:color="auto"/>
        <w:right w:val="none" w:sz="0" w:space="0" w:color="auto"/>
      </w:divBdr>
    </w:div>
    <w:div w:id="1148866064">
      <w:bodyDiv w:val="1"/>
      <w:marLeft w:val="0"/>
      <w:marRight w:val="0"/>
      <w:marTop w:val="0"/>
      <w:marBottom w:val="0"/>
      <w:divBdr>
        <w:top w:val="none" w:sz="0" w:space="0" w:color="auto"/>
        <w:left w:val="none" w:sz="0" w:space="0" w:color="auto"/>
        <w:bottom w:val="none" w:sz="0" w:space="0" w:color="auto"/>
        <w:right w:val="none" w:sz="0" w:space="0" w:color="auto"/>
      </w:divBdr>
    </w:div>
    <w:div w:id="1150288024">
      <w:bodyDiv w:val="1"/>
      <w:marLeft w:val="0"/>
      <w:marRight w:val="0"/>
      <w:marTop w:val="0"/>
      <w:marBottom w:val="0"/>
      <w:divBdr>
        <w:top w:val="none" w:sz="0" w:space="0" w:color="auto"/>
        <w:left w:val="none" w:sz="0" w:space="0" w:color="auto"/>
        <w:bottom w:val="none" w:sz="0" w:space="0" w:color="auto"/>
        <w:right w:val="none" w:sz="0" w:space="0" w:color="auto"/>
      </w:divBdr>
    </w:div>
    <w:div w:id="1168524457">
      <w:bodyDiv w:val="1"/>
      <w:marLeft w:val="0"/>
      <w:marRight w:val="0"/>
      <w:marTop w:val="0"/>
      <w:marBottom w:val="0"/>
      <w:divBdr>
        <w:top w:val="none" w:sz="0" w:space="0" w:color="auto"/>
        <w:left w:val="none" w:sz="0" w:space="0" w:color="auto"/>
        <w:bottom w:val="none" w:sz="0" w:space="0" w:color="auto"/>
        <w:right w:val="none" w:sz="0" w:space="0" w:color="auto"/>
      </w:divBdr>
    </w:div>
    <w:div w:id="1181119296">
      <w:bodyDiv w:val="1"/>
      <w:marLeft w:val="0"/>
      <w:marRight w:val="0"/>
      <w:marTop w:val="0"/>
      <w:marBottom w:val="0"/>
      <w:divBdr>
        <w:top w:val="none" w:sz="0" w:space="0" w:color="auto"/>
        <w:left w:val="none" w:sz="0" w:space="0" w:color="auto"/>
        <w:bottom w:val="none" w:sz="0" w:space="0" w:color="auto"/>
        <w:right w:val="none" w:sz="0" w:space="0" w:color="auto"/>
      </w:divBdr>
      <w:divsChild>
        <w:div w:id="2105414322">
          <w:marLeft w:val="0"/>
          <w:marRight w:val="0"/>
          <w:marTop w:val="0"/>
          <w:marBottom w:val="0"/>
          <w:divBdr>
            <w:top w:val="none" w:sz="0" w:space="0" w:color="auto"/>
            <w:left w:val="none" w:sz="0" w:space="0" w:color="auto"/>
            <w:bottom w:val="none" w:sz="0" w:space="0" w:color="auto"/>
            <w:right w:val="none" w:sz="0" w:space="0" w:color="auto"/>
          </w:divBdr>
        </w:div>
      </w:divsChild>
    </w:div>
    <w:div w:id="1187061475">
      <w:bodyDiv w:val="1"/>
      <w:marLeft w:val="0"/>
      <w:marRight w:val="0"/>
      <w:marTop w:val="0"/>
      <w:marBottom w:val="0"/>
      <w:divBdr>
        <w:top w:val="none" w:sz="0" w:space="0" w:color="auto"/>
        <w:left w:val="none" w:sz="0" w:space="0" w:color="auto"/>
        <w:bottom w:val="none" w:sz="0" w:space="0" w:color="auto"/>
        <w:right w:val="none" w:sz="0" w:space="0" w:color="auto"/>
      </w:divBdr>
      <w:divsChild>
        <w:div w:id="594291225">
          <w:marLeft w:val="547"/>
          <w:marRight w:val="0"/>
          <w:marTop w:val="240"/>
          <w:marBottom w:val="0"/>
          <w:divBdr>
            <w:top w:val="none" w:sz="0" w:space="0" w:color="auto"/>
            <w:left w:val="none" w:sz="0" w:space="0" w:color="auto"/>
            <w:bottom w:val="none" w:sz="0" w:space="0" w:color="auto"/>
            <w:right w:val="none" w:sz="0" w:space="0" w:color="auto"/>
          </w:divBdr>
        </w:div>
        <w:div w:id="83886560">
          <w:marLeft w:val="922"/>
          <w:marRight w:val="0"/>
          <w:marTop w:val="240"/>
          <w:marBottom w:val="0"/>
          <w:divBdr>
            <w:top w:val="none" w:sz="0" w:space="0" w:color="auto"/>
            <w:left w:val="none" w:sz="0" w:space="0" w:color="auto"/>
            <w:bottom w:val="none" w:sz="0" w:space="0" w:color="auto"/>
            <w:right w:val="none" w:sz="0" w:space="0" w:color="auto"/>
          </w:divBdr>
        </w:div>
        <w:div w:id="1464035027">
          <w:marLeft w:val="922"/>
          <w:marRight w:val="0"/>
          <w:marTop w:val="240"/>
          <w:marBottom w:val="0"/>
          <w:divBdr>
            <w:top w:val="none" w:sz="0" w:space="0" w:color="auto"/>
            <w:left w:val="none" w:sz="0" w:space="0" w:color="auto"/>
            <w:bottom w:val="none" w:sz="0" w:space="0" w:color="auto"/>
            <w:right w:val="none" w:sz="0" w:space="0" w:color="auto"/>
          </w:divBdr>
        </w:div>
      </w:divsChild>
    </w:div>
    <w:div w:id="1198548199">
      <w:bodyDiv w:val="1"/>
      <w:marLeft w:val="0"/>
      <w:marRight w:val="0"/>
      <w:marTop w:val="0"/>
      <w:marBottom w:val="0"/>
      <w:divBdr>
        <w:top w:val="none" w:sz="0" w:space="0" w:color="auto"/>
        <w:left w:val="none" w:sz="0" w:space="0" w:color="auto"/>
        <w:bottom w:val="none" w:sz="0" w:space="0" w:color="auto"/>
        <w:right w:val="none" w:sz="0" w:space="0" w:color="auto"/>
      </w:divBdr>
    </w:div>
    <w:div w:id="1264680593">
      <w:bodyDiv w:val="1"/>
      <w:marLeft w:val="0"/>
      <w:marRight w:val="0"/>
      <w:marTop w:val="0"/>
      <w:marBottom w:val="0"/>
      <w:divBdr>
        <w:top w:val="none" w:sz="0" w:space="0" w:color="auto"/>
        <w:left w:val="none" w:sz="0" w:space="0" w:color="auto"/>
        <w:bottom w:val="none" w:sz="0" w:space="0" w:color="auto"/>
        <w:right w:val="none" w:sz="0" w:space="0" w:color="auto"/>
      </w:divBdr>
      <w:divsChild>
        <w:div w:id="388310387">
          <w:marLeft w:val="0"/>
          <w:marRight w:val="0"/>
          <w:marTop w:val="0"/>
          <w:marBottom w:val="0"/>
          <w:divBdr>
            <w:top w:val="none" w:sz="0" w:space="0" w:color="auto"/>
            <w:left w:val="none" w:sz="0" w:space="0" w:color="auto"/>
            <w:bottom w:val="none" w:sz="0" w:space="0" w:color="auto"/>
            <w:right w:val="none" w:sz="0" w:space="0" w:color="auto"/>
          </w:divBdr>
        </w:div>
      </w:divsChild>
    </w:div>
    <w:div w:id="1270620843">
      <w:bodyDiv w:val="1"/>
      <w:marLeft w:val="0"/>
      <w:marRight w:val="0"/>
      <w:marTop w:val="0"/>
      <w:marBottom w:val="0"/>
      <w:divBdr>
        <w:top w:val="none" w:sz="0" w:space="0" w:color="auto"/>
        <w:left w:val="none" w:sz="0" w:space="0" w:color="auto"/>
        <w:bottom w:val="none" w:sz="0" w:space="0" w:color="auto"/>
        <w:right w:val="none" w:sz="0" w:space="0" w:color="auto"/>
      </w:divBdr>
    </w:div>
    <w:div w:id="1314942091">
      <w:bodyDiv w:val="1"/>
      <w:marLeft w:val="0"/>
      <w:marRight w:val="0"/>
      <w:marTop w:val="0"/>
      <w:marBottom w:val="0"/>
      <w:divBdr>
        <w:top w:val="none" w:sz="0" w:space="0" w:color="auto"/>
        <w:left w:val="none" w:sz="0" w:space="0" w:color="auto"/>
        <w:bottom w:val="none" w:sz="0" w:space="0" w:color="auto"/>
        <w:right w:val="none" w:sz="0" w:space="0" w:color="auto"/>
      </w:divBdr>
    </w:div>
    <w:div w:id="1364669914">
      <w:bodyDiv w:val="1"/>
      <w:marLeft w:val="0"/>
      <w:marRight w:val="0"/>
      <w:marTop w:val="0"/>
      <w:marBottom w:val="0"/>
      <w:divBdr>
        <w:top w:val="none" w:sz="0" w:space="0" w:color="auto"/>
        <w:left w:val="none" w:sz="0" w:space="0" w:color="auto"/>
        <w:bottom w:val="none" w:sz="0" w:space="0" w:color="auto"/>
        <w:right w:val="none" w:sz="0" w:space="0" w:color="auto"/>
      </w:divBdr>
      <w:divsChild>
        <w:div w:id="54935078">
          <w:marLeft w:val="0"/>
          <w:marRight w:val="0"/>
          <w:marTop w:val="0"/>
          <w:marBottom w:val="0"/>
          <w:divBdr>
            <w:top w:val="none" w:sz="0" w:space="0" w:color="auto"/>
            <w:left w:val="none" w:sz="0" w:space="0" w:color="auto"/>
            <w:bottom w:val="none" w:sz="0" w:space="0" w:color="auto"/>
            <w:right w:val="none" w:sz="0" w:space="0" w:color="auto"/>
          </w:divBdr>
          <w:divsChild>
            <w:div w:id="481578536">
              <w:marLeft w:val="0"/>
              <w:marRight w:val="0"/>
              <w:marTop w:val="0"/>
              <w:marBottom w:val="0"/>
              <w:divBdr>
                <w:top w:val="none" w:sz="0" w:space="0" w:color="auto"/>
                <w:left w:val="none" w:sz="0" w:space="0" w:color="auto"/>
                <w:bottom w:val="none" w:sz="0" w:space="0" w:color="auto"/>
                <w:right w:val="none" w:sz="0" w:space="0" w:color="auto"/>
              </w:divBdr>
              <w:divsChild>
                <w:div w:id="316958791">
                  <w:marLeft w:val="0"/>
                  <w:marRight w:val="0"/>
                  <w:marTop w:val="0"/>
                  <w:marBottom w:val="0"/>
                  <w:divBdr>
                    <w:top w:val="none" w:sz="0" w:space="0" w:color="auto"/>
                    <w:left w:val="none" w:sz="0" w:space="0" w:color="auto"/>
                    <w:bottom w:val="none" w:sz="0" w:space="0" w:color="auto"/>
                    <w:right w:val="none" w:sz="0" w:space="0" w:color="auto"/>
                  </w:divBdr>
                  <w:divsChild>
                    <w:div w:id="768082167">
                      <w:marLeft w:val="0"/>
                      <w:marRight w:val="0"/>
                      <w:marTop w:val="0"/>
                      <w:marBottom w:val="0"/>
                      <w:divBdr>
                        <w:top w:val="none" w:sz="0" w:space="0" w:color="auto"/>
                        <w:left w:val="none" w:sz="0" w:space="0" w:color="auto"/>
                        <w:bottom w:val="none" w:sz="0" w:space="0" w:color="auto"/>
                        <w:right w:val="none" w:sz="0" w:space="0" w:color="auto"/>
                      </w:divBdr>
                      <w:divsChild>
                        <w:div w:id="774397743">
                          <w:marLeft w:val="0"/>
                          <w:marRight w:val="0"/>
                          <w:marTop w:val="0"/>
                          <w:marBottom w:val="0"/>
                          <w:divBdr>
                            <w:top w:val="none" w:sz="0" w:space="0" w:color="auto"/>
                            <w:left w:val="none" w:sz="0" w:space="0" w:color="auto"/>
                            <w:bottom w:val="none" w:sz="0" w:space="0" w:color="auto"/>
                            <w:right w:val="none" w:sz="0" w:space="0" w:color="auto"/>
                          </w:divBdr>
                          <w:divsChild>
                            <w:div w:id="801314779">
                              <w:marLeft w:val="0"/>
                              <w:marRight w:val="0"/>
                              <w:marTop w:val="0"/>
                              <w:marBottom w:val="0"/>
                              <w:divBdr>
                                <w:top w:val="none" w:sz="0" w:space="0" w:color="auto"/>
                                <w:left w:val="none" w:sz="0" w:space="0" w:color="auto"/>
                                <w:bottom w:val="none" w:sz="0" w:space="0" w:color="auto"/>
                                <w:right w:val="none" w:sz="0" w:space="0" w:color="auto"/>
                              </w:divBdr>
                              <w:divsChild>
                                <w:div w:id="246884389">
                                  <w:marLeft w:val="0"/>
                                  <w:marRight w:val="0"/>
                                  <w:marTop w:val="0"/>
                                  <w:marBottom w:val="0"/>
                                  <w:divBdr>
                                    <w:top w:val="none" w:sz="0" w:space="0" w:color="auto"/>
                                    <w:left w:val="none" w:sz="0" w:space="0" w:color="auto"/>
                                    <w:bottom w:val="none" w:sz="0" w:space="0" w:color="auto"/>
                                    <w:right w:val="none" w:sz="0" w:space="0" w:color="auto"/>
                                  </w:divBdr>
                                  <w:divsChild>
                                    <w:div w:id="857154793">
                                      <w:marLeft w:val="0"/>
                                      <w:marRight w:val="0"/>
                                      <w:marTop w:val="0"/>
                                      <w:marBottom w:val="0"/>
                                      <w:divBdr>
                                        <w:top w:val="none" w:sz="0" w:space="0" w:color="auto"/>
                                        <w:left w:val="none" w:sz="0" w:space="0" w:color="auto"/>
                                        <w:bottom w:val="none" w:sz="0" w:space="0" w:color="auto"/>
                                        <w:right w:val="none" w:sz="0" w:space="0" w:color="auto"/>
                                      </w:divBdr>
                                      <w:divsChild>
                                        <w:div w:id="1318460362">
                                          <w:marLeft w:val="0"/>
                                          <w:marRight w:val="0"/>
                                          <w:marTop w:val="0"/>
                                          <w:marBottom w:val="0"/>
                                          <w:divBdr>
                                            <w:top w:val="none" w:sz="0" w:space="0" w:color="auto"/>
                                            <w:left w:val="none" w:sz="0" w:space="0" w:color="auto"/>
                                            <w:bottom w:val="none" w:sz="0" w:space="0" w:color="auto"/>
                                            <w:right w:val="none" w:sz="0" w:space="0" w:color="auto"/>
                                          </w:divBdr>
                                          <w:divsChild>
                                            <w:div w:id="1327905718">
                                              <w:marLeft w:val="0"/>
                                              <w:marRight w:val="0"/>
                                              <w:marTop w:val="0"/>
                                              <w:marBottom w:val="0"/>
                                              <w:divBdr>
                                                <w:top w:val="none" w:sz="0" w:space="0" w:color="auto"/>
                                                <w:left w:val="none" w:sz="0" w:space="0" w:color="auto"/>
                                                <w:bottom w:val="none" w:sz="0" w:space="0" w:color="auto"/>
                                                <w:right w:val="none" w:sz="0" w:space="0" w:color="auto"/>
                                              </w:divBdr>
                                              <w:divsChild>
                                                <w:div w:id="638807907">
                                                  <w:marLeft w:val="0"/>
                                                  <w:marRight w:val="0"/>
                                                  <w:marTop w:val="0"/>
                                                  <w:marBottom w:val="0"/>
                                                  <w:divBdr>
                                                    <w:top w:val="none" w:sz="0" w:space="0" w:color="auto"/>
                                                    <w:left w:val="none" w:sz="0" w:space="0" w:color="auto"/>
                                                    <w:bottom w:val="none" w:sz="0" w:space="0" w:color="auto"/>
                                                    <w:right w:val="none" w:sz="0" w:space="0" w:color="auto"/>
                                                  </w:divBdr>
                                                  <w:divsChild>
                                                    <w:div w:id="214203932">
                                                      <w:marLeft w:val="0"/>
                                                      <w:marRight w:val="0"/>
                                                      <w:marTop w:val="0"/>
                                                      <w:marBottom w:val="0"/>
                                                      <w:divBdr>
                                                        <w:top w:val="none" w:sz="0" w:space="0" w:color="auto"/>
                                                        <w:left w:val="none" w:sz="0" w:space="0" w:color="auto"/>
                                                        <w:bottom w:val="none" w:sz="0" w:space="0" w:color="auto"/>
                                                        <w:right w:val="none" w:sz="0" w:space="0" w:color="auto"/>
                                                      </w:divBdr>
                                                      <w:divsChild>
                                                        <w:div w:id="239028570">
                                                          <w:marLeft w:val="0"/>
                                                          <w:marRight w:val="0"/>
                                                          <w:marTop w:val="0"/>
                                                          <w:marBottom w:val="0"/>
                                                          <w:divBdr>
                                                            <w:top w:val="none" w:sz="0" w:space="0" w:color="auto"/>
                                                            <w:left w:val="none" w:sz="0" w:space="0" w:color="auto"/>
                                                            <w:bottom w:val="none" w:sz="0" w:space="0" w:color="auto"/>
                                                            <w:right w:val="none" w:sz="0" w:space="0" w:color="auto"/>
                                                          </w:divBdr>
                                                          <w:divsChild>
                                                            <w:div w:id="115762437">
                                                              <w:marLeft w:val="0"/>
                                                              <w:marRight w:val="0"/>
                                                              <w:marTop w:val="0"/>
                                                              <w:marBottom w:val="0"/>
                                                              <w:divBdr>
                                                                <w:top w:val="none" w:sz="0" w:space="0" w:color="auto"/>
                                                                <w:left w:val="none" w:sz="0" w:space="0" w:color="auto"/>
                                                                <w:bottom w:val="none" w:sz="0" w:space="0" w:color="auto"/>
                                                                <w:right w:val="none" w:sz="0" w:space="0" w:color="auto"/>
                                                              </w:divBdr>
                                                              <w:divsChild>
                                                                <w:div w:id="595285328">
                                                                  <w:marLeft w:val="0"/>
                                                                  <w:marRight w:val="0"/>
                                                                  <w:marTop w:val="0"/>
                                                                  <w:marBottom w:val="0"/>
                                                                  <w:divBdr>
                                                                    <w:top w:val="none" w:sz="0" w:space="0" w:color="auto"/>
                                                                    <w:left w:val="none" w:sz="0" w:space="0" w:color="auto"/>
                                                                    <w:bottom w:val="none" w:sz="0" w:space="0" w:color="auto"/>
                                                                    <w:right w:val="none" w:sz="0" w:space="0" w:color="auto"/>
                                                                  </w:divBdr>
                                                                  <w:divsChild>
                                                                    <w:div w:id="815298139">
                                                                      <w:marLeft w:val="0"/>
                                                                      <w:marRight w:val="0"/>
                                                                      <w:marTop w:val="0"/>
                                                                      <w:marBottom w:val="0"/>
                                                                      <w:divBdr>
                                                                        <w:top w:val="none" w:sz="0" w:space="0" w:color="auto"/>
                                                                        <w:left w:val="none" w:sz="0" w:space="0" w:color="auto"/>
                                                                        <w:bottom w:val="none" w:sz="0" w:space="0" w:color="auto"/>
                                                                        <w:right w:val="none" w:sz="0" w:space="0" w:color="auto"/>
                                                                      </w:divBdr>
                                                                      <w:divsChild>
                                                                        <w:div w:id="1728871450">
                                                                          <w:marLeft w:val="0"/>
                                                                          <w:marRight w:val="0"/>
                                                                          <w:marTop w:val="0"/>
                                                                          <w:marBottom w:val="0"/>
                                                                          <w:divBdr>
                                                                            <w:top w:val="none" w:sz="0" w:space="0" w:color="auto"/>
                                                                            <w:left w:val="none" w:sz="0" w:space="0" w:color="auto"/>
                                                                            <w:bottom w:val="none" w:sz="0" w:space="0" w:color="auto"/>
                                                                            <w:right w:val="none" w:sz="0" w:space="0" w:color="auto"/>
                                                                          </w:divBdr>
                                                                          <w:divsChild>
                                                                            <w:div w:id="73015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9598985">
      <w:bodyDiv w:val="1"/>
      <w:marLeft w:val="0"/>
      <w:marRight w:val="0"/>
      <w:marTop w:val="0"/>
      <w:marBottom w:val="0"/>
      <w:divBdr>
        <w:top w:val="none" w:sz="0" w:space="0" w:color="auto"/>
        <w:left w:val="none" w:sz="0" w:space="0" w:color="auto"/>
        <w:bottom w:val="none" w:sz="0" w:space="0" w:color="auto"/>
        <w:right w:val="none" w:sz="0" w:space="0" w:color="auto"/>
      </w:divBdr>
    </w:div>
    <w:div w:id="1411581118">
      <w:bodyDiv w:val="1"/>
      <w:marLeft w:val="0"/>
      <w:marRight w:val="0"/>
      <w:marTop w:val="0"/>
      <w:marBottom w:val="0"/>
      <w:divBdr>
        <w:top w:val="none" w:sz="0" w:space="0" w:color="auto"/>
        <w:left w:val="none" w:sz="0" w:space="0" w:color="auto"/>
        <w:bottom w:val="none" w:sz="0" w:space="0" w:color="auto"/>
        <w:right w:val="none" w:sz="0" w:space="0" w:color="auto"/>
      </w:divBdr>
    </w:div>
    <w:div w:id="1420708892">
      <w:bodyDiv w:val="1"/>
      <w:marLeft w:val="0"/>
      <w:marRight w:val="0"/>
      <w:marTop w:val="0"/>
      <w:marBottom w:val="0"/>
      <w:divBdr>
        <w:top w:val="none" w:sz="0" w:space="0" w:color="auto"/>
        <w:left w:val="none" w:sz="0" w:space="0" w:color="auto"/>
        <w:bottom w:val="none" w:sz="0" w:space="0" w:color="auto"/>
        <w:right w:val="none" w:sz="0" w:space="0" w:color="auto"/>
      </w:divBdr>
    </w:div>
    <w:div w:id="1432816388">
      <w:bodyDiv w:val="1"/>
      <w:marLeft w:val="0"/>
      <w:marRight w:val="0"/>
      <w:marTop w:val="0"/>
      <w:marBottom w:val="0"/>
      <w:divBdr>
        <w:top w:val="none" w:sz="0" w:space="0" w:color="auto"/>
        <w:left w:val="none" w:sz="0" w:space="0" w:color="auto"/>
        <w:bottom w:val="none" w:sz="0" w:space="0" w:color="auto"/>
        <w:right w:val="none" w:sz="0" w:space="0" w:color="auto"/>
      </w:divBdr>
      <w:divsChild>
        <w:div w:id="424426549">
          <w:marLeft w:val="547"/>
          <w:marRight w:val="0"/>
          <w:marTop w:val="115"/>
          <w:marBottom w:val="0"/>
          <w:divBdr>
            <w:top w:val="none" w:sz="0" w:space="0" w:color="auto"/>
            <w:left w:val="none" w:sz="0" w:space="0" w:color="auto"/>
            <w:bottom w:val="none" w:sz="0" w:space="0" w:color="auto"/>
            <w:right w:val="none" w:sz="0" w:space="0" w:color="auto"/>
          </w:divBdr>
        </w:div>
        <w:div w:id="121928975">
          <w:marLeft w:val="547"/>
          <w:marRight w:val="0"/>
          <w:marTop w:val="115"/>
          <w:marBottom w:val="0"/>
          <w:divBdr>
            <w:top w:val="none" w:sz="0" w:space="0" w:color="auto"/>
            <w:left w:val="none" w:sz="0" w:space="0" w:color="auto"/>
            <w:bottom w:val="none" w:sz="0" w:space="0" w:color="auto"/>
            <w:right w:val="none" w:sz="0" w:space="0" w:color="auto"/>
          </w:divBdr>
        </w:div>
      </w:divsChild>
    </w:div>
    <w:div w:id="1439906344">
      <w:bodyDiv w:val="1"/>
      <w:marLeft w:val="0"/>
      <w:marRight w:val="0"/>
      <w:marTop w:val="0"/>
      <w:marBottom w:val="0"/>
      <w:divBdr>
        <w:top w:val="none" w:sz="0" w:space="0" w:color="auto"/>
        <w:left w:val="none" w:sz="0" w:space="0" w:color="auto"/>
        <w:bottom w:val="none" w:sz="0" w:space="0" w:color="auto"/>
        <w:right w:val="none" w:sz="0" w:space="0" w:color="auto"/>
      </w:divBdr>
    </w:div>
    <w:div w:id="1455906378">
      <w:bodyDiv w:val="1"/>
      <w:marLeft w:val="0"/>
      <w:marRight w:val="0"/>
      <w:marTop w:val="0"/>
      <w:marBottom w:val="0"/>
      <w:divBdr>
        <w:top w:val="none" w:sz="0" w:space="0" w:color="auto"/>
        <w:left w:val="none" w:sz="0" w:space="0" w:color="auto"/>
        <w:bottom w:val="none" w:sz="0" w:space="0" w:color="auto"/>
        <w:right w:val="none" w:sz="0" w:space="0" w:color="auto"/>
      </w:divBdr>
      <w:divsChild>
        <w:div w:id="285701674">
          <w:marLeft w:val="0"/>
          <w:marRight w:val="0"/>
          <w:marTop w:val="0"/>
          <w:marBottom w:val="0"/>
          <w:divBdr>
            <w:top w:val="none" w:sz="0" w:space="0" w:color="auto"/>
            <w:left w:val="none" w:sz="0" w:space="0" w:color="auto"/>
            <w:bottom w:val="none" w:sz="0" w:space="0" w:color="auto"/>
            <w:right w:val="none" w:sz="0" w:space="0" w:color="auto"/>
          </w:divBdr>
        </w:div>
      </w:divsChild>
    </w:div>
    <w:div w:id="1459489727">
      <w:bodyDiv w:val="1"/>
      <w:marLeft w:val="0"/>
      <w:marRight w:val="0"/>
      <w:marTop w:val="0"/>
      <w:marBottom w:val="0"/>
      <w:divBdr>
        <w:top w:val="none" w:sz="0" w:space="0" w:color="auto"/>
        <w:left w:val="none" w:sz="0" w:space="0" w:color="auto"/>
        <w:bottom w:val="none" w:sz="0" w:space="0" w:color="auto"/>
        <w:right w:val="none" w:sz="0" w:space="0" w:color="auto"/>
      </w:divBdr>
    </w:div>
    <w:div w:id="1536306618">
      <w:bodyDiv w:val="1"/>
      <w:marLeft w:val="0"/>
      <w:marRight w:val="0"/>
      <w:marTop w:val="0"/>
      <w:marBottom w:val="0"/>
      <w:divBdr>
        <w:top w:val="none" w:sz="0" w:space="0" w:color="auto"/>
        <w:left w:val="none" w:sz="0" w:space="0" w:color="auto"/>
        <w:bottom w:val="none" w:sz="0" w:space="0" w:color="auto"/>
        <w:right w:val="none" w:sz="0" w:space="0" w:color="auto"/>
      </w:divBdr>
    </w:div>
    <w:div w:id="1569684666">
      <w:bodyDiv w:val="1"/>
      <w:marLeft w:val="0"/>
      <w:marRight w:val="0"/>
      <w:marTop w:val="0"/>
      <w:marBottom w:val="0"/>
      <w:divBdr>
        <w:top w:val="none" w:sz="0" w:space="0" w:color="auto"/>
        <w:left w:val="none" w:sz="0" w:space="0" w:color="auto"/>
        <w:bottom w:val="none" w:sz="0" w:space="0" w:color="auto"/>
        <w:right w:val="none" w:sz="0" w:space="0" w:color="auto"/>
      </w:divBdr>
      <w:divsChild>
        <w:div w:id="1803569446">
          <w:marLeft w:val="0"/>
          <w:marRight w:val="0"/>
          <w:marTop w:val="0"/>
          <w:marBottom w:val="0"/>
          <w:divBdr>
            <w:top w:val="none" w:sz="0" w:space="0" w:color="auto"/>
            <w:left w:val="none" w:sz="0" w:space="0" w:color="auto"/>
            <w:bottom w:val="none" w:sz="0" w:space="0" w:color="auto"/>
            <w:right w:val="none" w:sz="0" w:space="0" w:color="auto"/>
          </w:divBdr>
        </w:div>
        <w:div w:id="1773207786">
          <w:marLeft w:val="0"/>
          <w:marRight w:val="0"/>
          <w:marTop w:val="0"/>
          <w:marBottom w:val="0"/>
          <w:divBdr>
            <w:top w:val="none" w:sz="0" w:space="0" w:color="auto"/>
            <w:left w:val="none" w:sz="0" w:space="0" w:color="auto"/>
            <w:bottom w:val="none" w:sz="0" w:space="0" w:color="auto"/>
            <w:right w:val="none" w:sz="0" w:space="0" w:color="auto"/>
          </w:divBdr>
        </w:div>
        <w:div w:id="1199707847">
          <w:marLeft w:val="0"/>
          <w:marRight w:val="0"/>
          <w:marTop w:val="0"/>
          <w:marBottom w:val="0"/>
          <w:divBdr>
            <w:top w:val="none" w:sz="0" w:space="0" w:color="auto"/>
            <w:left w:val="none" w:sz="0" w:space="0" w:color="auto"/>
            <w:bottom w:val="none" w:sz="0" w:space="0" w:color="auto"/>
            <w:right w:val="none" w:sz="0" w:space="0" w:color="auto"/>
          </w:divBdr>
        </w:div>
        <w:div w:id="2066370995">
          <w:marLeft w:val="0"/>
          <w:marRight w:val="0"/>
          <w:marTop w:val="0"/>
          <w:marBottom w:val="0"/>
          <w:divBdr>
            <w:top w:val="none" w:sz="0" w:space="0" w:color="auto"/>
            <w:left w:val="none" w:sz="0" w:space="0" w:color="auto"/>
            <w:bottom w:val="none" w:sz="0" w:space="0" w:color="auto"/>
            <w:right w:val="none" w:sz="0" w:space="0" w:color="auto"/>
          </w:divBdr>
        </w:div>
      </w:divsChild>
    </w:div>
    <w:div w:id="1570459072">
      <w:bodyDiv w:val="1"/>
      <w:marLeft w:val="0"/>
      <w:marRight w:val="0"/>
      <w:marTop w:val="0"/>
      <w:marBottom w:val="0"/>
      <w:divBdr>
        <w:top w:val="none" w:sz="0" w:space="0" w:color="auto"/>
        <w:left w:val="none" w:sz="0" w:space="0" w:color="auto"/>
        <w:bottom w:val="none" w:sz="0" w:space="0" w:color="auto"/>
        <w:right w:val="none" w:sz="0" w:space="0" w:color="auto"/>
      </w:divBdr>
    </w:div>
    <w:div w:id="1583492902">
      <w:bodyDiv w:val="1"/>
      <w:marLeft w:val="0"/>
      <w:marRight w:val="0"/>
      <w:marTop w:val="0"/>
      <w:marBottom w:val="0"/>
      <w:divBdr>
        <w:top w:val="none" w:sz="0" w:space="0" w:color="auto"/>
        <w:left w:val="none" w:sz="0" w:space="0" w:color="auto"/>
        <w:bottom w:val="none" w:sz="0" w:space="0" w:color="auto"/>
        <w:right w:val="none" w:sz="0" w:space="0" w:color="auto"/>
      </w:divBdr>
    </w:div>
    <w:div w:id="1597013791">
      <w:bodyDiv w:val="1"/>
      <w:marLeft w:val="0"/>
      <w:marRight w:val="0"/>
      <w:marTop w:val="0"/>
      <w:marBottom w:val="0"/>
      <w:divBdr>
        <w:top w:val="none" w:sz="0" w:space="0" w:color="auto"/>
        <w:left w:val="none" w:sz="0" w:space="0" w:color="auto"/>
        <w:bottom w:val="none" w:sz="0" w:space="0" w:color="auto"/>
        <w:right w:val="none" w:sz="0" w:space="0" w:color="auto"/>
      </w:divBdr>
    </w:div>
    <w:div w:id="1599484665">
      <w:bodyDiv w:val="1"/>
      <w:marLeft w:val="0"/>
      <w:marRight w:val="0"/>
      <w:marTop w:val="0"/>
      <w:marBottom w:val="0"/>
      <w:divBdr>
        <w:top w:val="none" w:sz="0" w:space="0" w:color="auto"/>
        <w:left w:val="none" w:sz="0" w:space="0" w:color="auto"/>
        <w:bottom w:val="none" w:sz="0" w:space="0" w:color="auto"/>
        <w:right w:val="none" w:sz="0" w:space="0" w:color="auto"/>
      </w:divBdr>
    </w:div>
    <w:div w:id="1651403500">
      <w:bodyDiv w:val="1"/>
      <w:marLeft w:val="0"/>
      <w:marRight w:val="0"/>
      <w:marTop w:val="0"/>
      <w:marBottom w:val="0"/>
      <w:divBdr>
        <w:top w:val="none" w:sz="0" w:space="0" w:color="auto"/>
        <w:left w:val="none" w:sz="0" w:space="0" w:color="auto"/>
        <w:bottom w:val="none" w:sz="0" w:space="0" w:color="auto"/>
        <w:right w:val="none" w:sz="0" w:space="0" w:color="auto"/>
      </w:divBdr>
    </w:div>
    <w:div w:id="1678802775">
      <w:bodyDiv w:val="1"/>
      <w:marLeft w:val="0"/>
      <w:marRight w:val="0"/>
      <w:marTop w:val="0"/>
      <w:marBottom w:val="0"/>
      <w:divBdr>
        <w:top w:val="none" w:sz="0" w:space="0" w:color="auto"/>
        <w:left w:val="none" w:sz="0" w:space="0" w:color="auto"/>
        <w:bottom w:val="none" w:sz="0" w:space="0" w:color="auto"/>
        <w:right w:val="none" w:sz="0" w:space="0" w:color="auto"/>
      </w:divBdr>
    </w:div>
    <w:div w:id="1684281696">
      <w:bodyDiv w:val="1"/>
      <w:marLeft w:val="0"/>
      <w:marRight w:val="0"/>
      <w:marTop w:val="0"/>
      <w:marBottom w:val="0"/>
      <w:divBdr>
        <w:top w:val="none" w:sz="0" w:space="0" w:color="auto"/>
        <w:left w:val="none" w:sz="0" w:space="0" w:color="auto"/>
        <w:bottom w:val="none" w:sz="0" w:space="0" w:color="auto"/>
        <w:right w:val="none" w:sz="0" w:space="0" w:color="auto"/>
      </w:divBdr>
      <w:divsChild>
        <w:div w:id="39745307">
          <w:marLeft w:val="0"/>
          <w:marRight w:val="0"/>
          <w:marTop w:val="0"/>
          <w:marBottom w:val="0"/>
          <w:divBdr>
            <w:top w:val="none" w:sz="0" w:space="0" w:color="auto"/>
            <w:left w:val="none" w:sz="0" w:space="0" w:color="auto"/>
            <w:bottom w:val="none" w:sz="0" w:space="0" w:color="auto"/>
            <w:right w:val="none" w:sz="0" w:space="0" w:color="auto"/>
          </w:divBdr>
        </w:div>
        <w:div w:id="1540237745">
          <w:marLeft w:val="0"/>
          <w:marRight w:val="0"/>
          <w:marTop w:val="0"/>
          <w:marBottom w:val="0"/>
          <w:divBdr>
            <w:top w:val="none" w:sz="0" w:space="0" w:color="auto"/>
            <w:left w:val="none" w:sz="0" w:space="0" w:color="auto"/>
            <w:bottom w:val="none" w:sz="0" w:space="0" w:color="auto"/>
            <w:right w:val="none" w:sz="0" w:space="0" w:color="auto"/>
          </w:divBdr>
        </w:div>
        <w:div w:id="1498033411">
          <w:marLeft w:val="0"/>
          <w:marRight w:val="0"/>
          <w:marTop w:val="0"/>
          <w:marBottom w:val="0"/>
          <w:divBdr>
            <w:top w:val="none" w:sz="0" w:space="0" w:color="auto"/>
            <w:left w:val="none" w:sz="0" w:space="0" w:color="auto"/>
            <w:bottom w:val="none" w:sz="0" w:space="0" w:color="auto"/>
            <w:right w:val="none" w:sz="0" w:space="0" w:color="auto"/>
          </w:divBdr>
        </w:div>
      </w:divsChild>
    </w:div>
    <w:div w:id="1710495525">
      <w:bodyDiv w:val="1"/>
      <w:marLeft w:val="0"/>
      <w:marRight w:val="0"/>
      <w:marTop w:val="0"/>
      <w:marBottom w:val="0"/>
      <w:divBdr>
        <w:top w:val="none" w:sz="0" w:space="0" w:color="auto"/>
        <w:left w:val="none" w:sz="0" w:space="0" w:color="auto"/>
        <w:bottom w:val="none" w:sz="0" w:space="0" w:color="auto"/>
        <w:right w:val="none" w:sz="0" w:space="0" w:color="auto"/>
      </w:divBdr>
    </w:div>
    <w:div w:id="1726366691">
      <w:bodyDiv w:val="1"/>
      <w:marLeft w:val="0"/>
      <w:marRight w:val="0"/>
      <w:marTop w:val="0"/>
      <w:marBottom w:val="0"/>
      <w:divBdr>
        <w:top w:val="none" w:sz="0" w:space="0" w:color="auto"/>
        <w:left w:val="none" w:sz="0" w:space="0" w:color="auto"/>
        <w:bottom w:val="none" w:sz="0" w:space="0" w:color="auto"/>
        <w:right w:val="none" w:sz="0" w:space="0" w:color="auto"/>
      </w:divBdr>
    </w:div>
    <w:div w:id="1735590231">
      <w:bodyDiv w:val="1"/>
      <w:marLeft w:val="0"/>
      <w:marRight w:val="0"/>
      <w:marTop w:val="0"/>
      <w:marBottom w:val="0"/>
      <w:divBdr>
        <w:top w:val="none" w:sz="0" w:space="0" w:color="auto"/>
        <w:left w:val="none" w:sz="0" w:space="0" w:color="auto"/>
        <w:bottom w:val="none" w:sz="0" w:space="0" w:color="auto"/>
        <w:right w:val="none" w:sz="0" w:space="0" w:color="auto"/>
      </w:divBdr>
    </w:div>
    <w:div w:id="1745760028">
      <w:bodyDiv w:val="1"/>
      <w:marLeft w:val="0"/>
      <w:marRight w:val="0"/>
      <w:marTop w:val="0"/>
      <w:marBottom w:val="0"/>
      <w:divBdr>
        <w:top w:val="none" w:sz="0" w:space="0" w:color="auto"/>
        <w:left w:val="none" w:sz="0" w:space="0" w:color="auto"/>
        <w:bottom w:val="none" w:sz="0" w:space="0" w:color="auto"/>
        <w:right w:val="none" w:sz="0" w:space="0" w:color="auto"/>
      </w:divBdr>
    </w:div>
    <w:div w:id="1757165151">
      <w:bodyDiv w:val="1"/>
      <w:marLeft w:val="0"/>
      <w:marRight w:val="0"/>
      <w:marTop w:val="0"/>
      <w:marBottom w:val="0"/>
      <w:divBdr>
        <w:top w:val="none" w:sz="0" w:space="0" w:color="auto"/>
        <w:left w:val="none" w:sz="0" w:space="0" w:color="auto"/>
        <w:bottom w:val="none" w:sz="0" w:space="0" w:color="auto"/>
        <w:right w:val="none" w:sz="0" w:space="0" w:color="auto"/>
      </w:divBdr>
      <w:divsChild>
        <w:div w:id="1281452153">
          <w:marLeft w:val="907"/>
          <w:marRight w:val="0"/>
          <w:marTop w:val="173"/>
          <w:marBottom w:val="0"/>
          <w:divBdr>
            <w:top w:val="none" w:sz="0" w:space="0" w:color="auto"/>
            <w:left w:val="none" w:sz="0" w:space="0" w:color="auto"/>
            <w:bottom w:val="none" w:sz="0" w:space="0" w:color="auto"/>
            <w:right w:val="none" w:sz="0" w:space="0" w:color="auto"/>
          </w:divBdr>
        </w:div>
        <w:div w:id="975334138">
          <w:marLeft w:val="907"/>
          <w:marRight w:val="0"/>
          <w:marTop w:val="173"/>
          <w:marBottom w:val="0"/>
          <w:divBdr>
            <w:top w:val="none" w:sz="0" w:space="0" w:color="auto"/>
            <w:left w:val="none" w:sz="0" w:space="0" w:color="auto"/>
            <w:bottom w:val="none" w:sz="0" w:space="0" w:color="auto"/>
            <w:right w:val="none" w:sz="0" w:space="0" w:color="auto"/>
          </w:divBdr>
        </w:div>
        <w:div w:id="1140027692">
          <w:marLeft w:val="1267"/>
          <w:marRight w:val="0"/>
          <w:marTop w:val="96"/>
          <w:marBottom w:val="0"/>
          <w:divBdr>
            <w:top w:val="none" w:sz="0" w:space="0" w:color="auto"/>
            <w:left w:val="none" w:sz="0" w:space="0" w:color="auto"/>
            <w:bottom w:val="none" w:sz="0" w:space="0" w:color="auto"/>
            <w:right w:val="none" w:sz="0" w:space="0" w:color="auto"/>
          </w:divBdr>
        </w:div>
        <w:div w:id="400834121">
          <w:marLeft w:val="1267"/>
          <w:marRight w:val="0"/>
          <w:marTop w:val="96"/>
          <w:marBottom w:val="0"/>
          <w:divBdr>
            <w:top w:val="none" w:sz="0" w:space="0" w:color="auto"/>
            <w:left w:val="none" w:sz="0" w:space="0" w:color="auto"/>
            <w:bottom w:val="none" w:sz="0" w:space="0" w:color="auto"/>
            <w:right w:val="none" w:sz="0" w:space="0" w:color="auto"/>
          </w:divBdr>
        </w:div>
        <w:div w:id="1430616569">
          <w:marLeft w:val="1267"/>
          <w:marRight w:val="0"/>
          <w:marTop w:val="96"/>
          <w:marBottom w:val="0"/>
          <w:divBdr>
            <w:top w:val="none" w:sz="0" w:space="0" w:color="auto"/>
            <w:left w:val="none" w:sz="0" w:space="0" w:color="auto"/>
            <w:bottom w:val="none" w:sz="0" w:space="0" w:color="auto"/>
            <w:right w:val="none" w:sz="0" w:space="0" w:color="auto"/>
          </w:divBdr>
        </w:div>
      </w:divsChild>
    </w:div>
    <w:div w:id="1757287257">
      <w:bodyDiv w:val="1"/>
      <w:marLeft w:val="0"/>
      <w:marRight w:val="0"/>
      <w:marTop w:val="0"/>
      <w:marBottom w:val="0"/>
      <w:divBdr>
        <w:top w:val="none" w:sz="0" w:space="0" w:color="auto"/>
        <w:left w:val="none" w:sz="0" w:space="0" w:color="auto"/>
        <w:bottom w:val="none" w:sz="0" w:space="0" w:color="auto"/>
        <w:right w:val="none" w:sz="0" w:space="0" w:color="auto"/>
      </w:divBdr>
      <w:divsChild>
        <w:div w:id="478159360">
          <w:marLeft w:val="0"/>
          <w:marRight w:val="0"/>
          <w:marTop w:val="0"/>
          <w:marBottom w:val="0"/>
          <w:divBdr>
            <w:top w:val="none" w:sz="0" w:space="0" w:color="auto"/>
            <w:left w:val="none" w:sz="0" w:space="0" w:color="auto"/>
            <w:bottom w:val="none" w:sz="0" w:space="0" w:color="auto"/>
            <w:right w:val="none" w:sz="0" w:space="0" w:color="auto"/>
          </w:divBdr>
          <w:divsChild>
            <w:div w:id="227809603">
              <w:marLeft w:val="0"/>
              <w:marRight w:val="0"/>
              <w:marTop w:val="0"/>
              <w:marBottom w:val="0"/>
              <w:divBdr>
                <w:top w:val="none" w:sz="0" w:space="0" w:color="auto"/>
                <w:left w:val="none" w:sz="0" w:space="0" w:color="auto"/>
                <w:bottom w:val="none" w:sz="0" w:space="0" w:color="auto"/>
                <w:right w:val="none" w:sz="0" w:space="0" w:color="auto"/>
              </w:divBdr>
              <w:divsChild>
                <w:div w:id="1192569919">
                  <w:marLeft w:val="0"/>
                  <w:marRight w:val="0"/>
                  <w:marTop w:val="0"/>
                  <w:marBottom w:val="0"/>
                  <w:divBdr>
                    <w:top w:val="none" w:sz="0" w:space="0" w:color="auto"/>
                    <w:left w:val="none" w:sz="0" w:space="0" w:color="auto"/>
                    <w:bottom w:val="none" w:sz="0" w:space="0" w:color="auto"/>
                    <w:right w:val="none" w:sz="0" w:space="0" w:color="auto"/>
                  </w:divBdr>
                  <w:divsChild>
                    <w:div w:id="2126338967">
                      <w:marLeft w:val="0"/>
                      <w:marRight w:val="0"/>
                      <w:marTop w:val="0"/>
                      <w:marBottom w:val="0"/>
                      <w:divBdr>
                        <w:top w:val="none" w:sz="0" w:space="0" w:color="auto"/>
                        <w:left w:val="none" w:sz="0" w:space="0" w:color="auto"/>
                        <w:bottom w:val="none" w:sz="0" w:space="0" w:color="auto"/>
                        <w:right w:val="none" w:sz="0" w:space="0" w:color="auto"/>
                      </w:divBdr>
                      <w:divsChild>
                        <w:div w:id="191116615">
                          <w:marLeft w:val="0"/>
                          <w:marRight w:val="0"/>
                          <w:marTop w:val="0"/>
                          <w:marBottom w:val="0"/>
                          <w:divBdr>
                            <w:top w:val="none" w:sz="0" w:space="0" w:color="auto"/>
                            <w:left w:val="none" w:sz="0" w:space="0" w:color="auto"/>
                            <w:bottom w:val="none" w:sz="0" w:space="0" w:color="auto"/>
                            <w:right w:val="none" w:sz="0" w:space="0" w:color="auto"/>
                          </w:divBdr>
                          <w:divsChild>
                            <w:div w:id="488596304">
                              <w:marLeft w:val="0"/>
                              <w:marRight w:val="0"/>
                              <w:marTop w:val="0"/>
                              <w:marBottom w:val="0"/>
                              <w:divBdr>
                                <w:top w:val="none" w:sz="0" w:space="0" w:color="auto"/>
                                <w:left w:val="none" w:sz="0" w:space="0" w:color="auto"/>
                                <w:bottom w:val="none" w:sz="0" w:space="0" w:color="auto"/>
                                <w:right w:val="none" w:sz="0" w:space="0" w:color="auto"/>
                              </w:divBdr>
                              <w:divsChild>
                                <w:div w:id="1172061929">
                                  <w:marLeft w:val="0"/>
                                  <w:marRight w:val="0"/>
                                  <w:marTop w:val="0"/>
                                  <w:marBottom w:val="0"/>
                                  <w:divBdr>
                                    <w:top w:val="none" w:sz="0" w:space="0" w:color="auto"/>
                                    <w:left w:val="none" w:sz="0" w:space="0" w:color="auto"/>
                                    <w:bottom w:val="none" w:sz="0" w:space="0" w:color="auto"/>
                                    <w:right w:val="none" w:sz="0" w:space="0" w:color="auto"/>
                                  </w:divBdr>
                                  <w:divsChild>
                                    <w:div w:id="509612028">
                                      <w:marLeft w:val="0"/>
                                      <w:marRight w:val="0"/>
                                      <w:marTop w:val="0"/>
                                      <w:marBottom w:val="0"/>
                                      <w:divBdr>
                                        <w:top w:val="none" w:sz="0" w:space="0" w:color="auto"/>
                                        <w:left w:val="none" w:sz="0" w:space="0" w:color="auto"/>
                                        <w:bottom w:val="none" w:sz="0" w:space="0" w:color="auto"/>
                                        <w:right w:val="none" w:sz="0" w:space="0" w:color="auto"/>
                                      </w:divBdr>
                                      <w:divsChild>
                                        <w:div w:id="9839542">
                                          <w:marLeft w:val="0"/>
                                          <w:marRight w:val="0"/>
                                          <w:marTop w:val="0"/>
                                          <w:marBottom w:val="0"/>
                                          <w:divBdr>
                                            <w:top w:val="none" w:sz="0" w:space="0" w:color="auto"/>
                                            <w:left w:val="none" w:sz="0" w:space="0" w:color="auto"/>
                                            <w:bottom w:val="none" w:sz="0" w:space="0" w:color="auto"/>
                                            <w:right w:val="none" w:sz="0" w:space="0" w:color="auto"/>
                                          </w:divBdr>
                                          <w:divsChild>
                                            <w:div w:id="424502616">
                                              <w:marLeft w:val="0"/>
                                              <w:marRight w:val="0"/>
                                              <w:marTop w:val="0"/>
                                              <w:marBottom w:val="0"/>
                                              <w:divBdr>
                                                <w:top w:val="none" w:sz="0" w:space="0" w:color="auto"/>
                                                <w:left w:val="none" w:sz="0" w:space="0" w:color="auto"/>
                                                <w:bottom w:val="none" w:sz="0" w:space="0" w:color="auto"/>
                                                <w:right w:val="none" w:sz="0" w:space="0" w:color="auto"/>
                                              </w:divBdr>
                                              <w:divsChild>
                                                <w:div w:id="1045183413">
                                                  <w:marLeft w:val="0"/>
                                                  <w:marRight w:val="0"/>
                                                  <w:marTop w:val="0"/>
                                                  <w:marBottom w:val="0"/>
                                                  <w:divBdr>
                                                    <w:top w:val="none" w:sz="0" w:space="0" w:color="auto"/>
                                                    <w:left w:val="none" w:sz="0" w:space="0" w:color="auto"/>
                                                    <w:bottom w:val="none" w:sz="0" w:space="0" w:color="auto"/>
                                                    <w:right w:val="none" w:sz="0" w:space="0" w:color="auto"/>
                                                  </w:divBdr>
                                                  <w:divsChild>
                                                    <w:div w:id="1632319603">
                                                      <w:marLeft w:val="0"/>
                                                      <w:marRight w:val="0"/>
                                                      <w:marTop w:val="0"/>
                                                      <w:marBottom w:val="0"/>
                                                      <w:divBdr>
                                                        <w:top w:val="none" w:sz="0" w:space="0" w:color="auto"/>
                                                        <w:left w:val="none" w:sz="0" w:space="0" w:color="auto"/>
                                                        <w:bottom w:val="none" w:sz="0" w:space="0" w:color="auto"/>
                                                        <w:right w:val="none" w:sz="0" w:space="0" w:color="auto"/>
                                                      </w:divBdr>
                                                      <w:divsChild>
                                                        <w:div w:id="1081365649">
                                                          <w:marLeft w:val="0"/>
                                                          <w:marRight w:val="0"/>
                                                          <w:marTop w:val="0"/>
                                                          <w:marBottom w:val="0"/>
                                                          <w:divBdr>
                                                            <w:top w:val="none" w:sz="0" w:space="0" w:color="auto"/>
                                                            <w:left w:val="none" w:sz="0" w:space="0" w:color="auto"/>
                                                            <w:bottom w:val="none" w:sz="0" w:space="0" w:color="auto"/>
                                                            <w:right w:val="none" w:sz="0" w:space="0" w:color="auto"/>
                                                          </w:divBdr>
                                                          <w:divsChild>
                                                            <w:div w:id="816843425">
                                                              <w:marLeft w:val="0"/>
                                                              <w:marRight w:val="0"/>
                                                              <w:marTop w:val="0"/>
                                                              <w:marBottom w:val="0"/>
                                                              <w:divBdr>
                                                                <w:top w:val="none" w:sz="0" w:space="0" w:color="auto"/>
                                                                <w:left w:val="none" w:sz="0" w:space="0" w:color="auto"/>
                                                                <w:bottom w:val="none" w:sz="0" w:space="0" w:color="auto"/>
                                                                <w:right w:val="none" w:sz="0" w:space="0" w:color="auto"/>
                                                              </w:divBdr>
                                                              <w:divsChild>
                                                                <w:div w:id="775248733">
                                                                  <w:marLeft w:val="0"/>
                                                                  <w:marRight w:val="0"/>
                                                                  <w:marTop w:val="0"/>
                                                                  <w:marBottom w:val="0"/>
                                                                  <w:divBdr>
                                                                    <w:top w:val="none" w:sz="0" w:space="0" w:color="auto"/>
                                                                    <w:left w:val="none" w:sz="0" w:space="0" w:color="auto"/>
                                                                    <w:bottom w:val="none" w:sz="0" w:space="0" w:color="auto"/>
                                                                    <w:right w:val="none" w:sz="0" w:space="0" w:color="auto"/>
                                                                  </w:divBdr>
                                                                  <w:divsChild>
                                                                    <w:div w:id="291399892">
                                                                      <w:marLeft w:val="0"/>
                                                                      <w:marRight w:val="0"/>
                                                                      <w:marTop w:val="0"/>
                                                                      <w:marBottom w:val="0"/>
                                                                      <w:divBdr>
                                                                        <w:top w:val="none" w:sz="0" w:space="0" w:color="auto"/>
                                                                        <w:left w:val="none" w:sz="0" w:space="0" w:color="auto"/>
                                                                        <w:bottom w:val="none" w:sz="0" w:space="0" w:color="auto"/>
                                                                        <w:right w:val="none" w:sz="0" w:space="0" w:color="auto"/>
                                                                      </w:divBdr>
                                                                      <w:divsChild>
                                                                        <w:div w:id="449738907">
                                                                          <w:marLeft w:val="0"/>
                                                                          <w:marRight w:val="0"/>
                                                                          <w:marTop w:val="0"/>
                                                                          <w:marBottom w:val="0"/>
                                                                          <w:divBdr>
                                                                            <w:top w:val="none" w:sz="0" w:space="0" w:color="auto"/>
                                                                            <w:left w:val="none" w:sz="0" w:space="0" w:color="auto"/>
                                                                            <w:bottom w:val="none" w:sz="0" w:space="0" w:color="auto"/>
                                                                            <w:right w:val="none" w:sz="0" w:space="0" w:color="auto"/>
                                                                          </w:divBdr>
                                                                          <w:divsChild>
                                                                            <w:div w:id="1358043458">
                                                                              <w:marLeft w:val="0"/>
                                                                              <w:marRight w:val="0"/>
                                                                              <w:marTop w:val="0"/>
                                                                              <w:marBottom w:val="0"/>
                                                                              <w:divBdr>
                                                                                <w:top w:val="none" w:sz="0" w:space="0" w:color="auto"/>
                                                                                <w:left w:val="none" w:sz="0" w:space="0" w:color="auto"/>
                                                                                <w:bottom w:val="none" w:sz="0" w:space="0" w:color="auto"/>
                                                                                <w:right w:val="none" w:sz="0" w:space="0" w:color="auto"/>
                                                                              </w:divBdr>
                                                                              <w:divsChild>
                                                                                <w:div w:id="1677532284">
                                                                                  <w:marLeft w:val="0"/>
                                                                                  <w:marRight w:val="0"/>
                                                                                  <w:marTop w:val="0"/>
                                                                                  <w:marBottom w:val="0"/>
                                                                                  <w:divBdr>
                                                                                    <w:top w:val="none" w:sz="0" w:space="0" w:color="auto"/>
                                                                                    <w:left w:val="none" w:sz="0" w:space="0" w:color="auto"/>
                                                                                    <w:bottom w:val="none" w:sz="0" w:space="0" w:color="auto"/>
                                                                                    <w:right w:val="none" w:sz="0" w:space="0" w:color="auto"/>
                                                                                  </w:divBdr>
                                                                                  <w:divsChild>
                                                                                    <w:div w:id="186721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83645130">
      <w:bodyDiv w:val="1"/>
      <w:marLeft w:val="0"/>
      <w:marRight w:val="0"/>
      <w:marTop w:val="0"/>
      <w:marBottom w:val="0"/>
      <w:divBdr>
        <w:top w:val="none" w:sz="0" w:space="0" w:color="auto"/>
        <w:left w:val="none" w:sz="0" w:space="0" w:color="auto"/>
        <w:bottom w:val="none" w:sz="0" w:space="0" w:color="auto"/>
        <w:right w:val="none" w:sz="0" w:space="0" w:color="auto"/>
      </w:divBdr>
    </w:div>
    <w:div w:id="1844542373">
      <w:bodyDiv w:val="1"/>
      <w:marLeft w:val="0"/>
      <w:marRight w:val="0"/>
      <w:marTop w:val="0"/>
      <w:marBottom w:val="0"/>
      <w:divBdr>
        <w:top w:val="none" w:sz="0" w:space="0" w:color="auto"/>
        <w:left w:val="none" w:sz="0" w:space="0" w:color="auto"/>
        <w:bottom w:val="none" w:sz="0" w:space="0" w:color="auto"/>
        <w:right w:val="none" w:sz="0" w:space="0" w:color="auto"/>
      </w:divBdr>
    </w:div>
    <w:div w:id="1846550905">
      <w:bodyDiv w:val="1"/>
      <w:marLeft w:val="0"/>
      <w:marRight w:val="0"/>
      <w:marTop w:val="0"/>
      <w:marBottom w:val="0"/>
      <w:divBdr>
        <w:top w:val="none" w:sz="0" w:space="0" w:color="auto"/>
        <w:left w:val="none" w:sz="0" w:space="0" w:color="auto"/>
        <w:bottom w:val="none" w:sz="0" w:space="0" w:color="auto"/>
        <w:right w:val="none" w:sz="0" w:space="0" w:color="auto"/>
      </w:divBdr>
    </w:div>
    <w:div w:id="1854488521">
      <w:bodyDiv w:val="1"/>
      <w:marLeft w:val="0"/>
      <w:marRight w:val="0"/>
      <w:marTop w:val="0"/>
      <w:marBottom w:val="0"/>
      <w:divBdr>
        <w:top w:val="none" w:sz="0" w:space="0" w:color="auto"/>
        <w:left w:val="none" w:sz="0" w:space="0" w:color="auto"/>
        <w:bottom w:val="none" w:sz="0" w:space="0" w:color="auto"/>
        <w:right w:val="none" w:sz="0" w:space="0" w:color="auto"/>
      </w:divBdr>
    </w:div>
    <w:div w:id="1895003951">
      <w:bodyDiv w:val="1"/>
      <w:marLeft w:val="0"/>
      <w:marRight w:val="0"/>
      <w:marTop w:val="0"/>
      <w:marBottom w:val="0"/>
      <w:divBdr>
        <w:top w:val="none" w:sz="0" w:space="0" w:color="auto"/>
        <w:left w:val="none" w:sz="0" w:space="0" w:color="auto"/>
        <w:bottom w:val="none" w:sz="0" w:space="0" w:color="auto"/>
        <w:right w:val="none" w:sz="0" w:space="0" w:color="auto"/>
      </w:divBdr>
    </w:div>
    <w:div w:id="1897812508">
      <w:bodyDiv w:val="1"/>
      <w:marLeft w:val="0"/>
      <w:marRight w:val="0"/>
      <w:marTop w:val="0"/>
      <w:marBottom w:val="0"/>
      <w:divBdr>
        <w:top w:val="none" w:sz="0" w:space="0" w:color="auto"/>
        <w:left w:val="none" w:sz="0" w:space="0" w:color="auto"/>
        <w:bottom w:val="none" w:sz="0" w:space="0" w:color="auto"/>
        <w:right w:val="none" w:sz="0" w:space="0" w:color="auto"/>
      </w:divBdr>
    </w:div>
    <w:div w:id="1932473681">
      <w:bodyDiv w:val="1"/>
      <w:marLeft w:val="0"/>
      <w:marRight w:val="0"/>
      <w:marTop w:val="0"/>
      <w:marBottom w:val="0"/>
      <w:divBdr>
        <w:top w:val="none" w:sz="0" w:space="0" w:color="auto"/>
        <w:left w:val="none" w:sz="0" w:space="0" w:color="auto"/>
        <w:bottom w:val="none" w:sz="0" w:space="0" w:color="auto"/>
        <w:right w:val="none" w:sz="0" w:space="0" w:color="auto"/>
      </w:divBdr>
    </w:div>
    <w:div w:id="1940673755">
      <w:bodyDiv w:val="1"/>
      <w:marLeft w:val="0"/>
      <w:marRight w:val="0"/>
      <w:marTop w:val="0"/>
      <w:marBottom w:val="0"/>
      <w:divBdr>
        <w:top w:val="none" w:sz="0" w:space="0" w:color="auto"/>
        <w:left w:val="none" w:sz="0" w:space="0" w:color="auto"/>
        <w:bottom w:val="none" w:sz="0" w:space="0" w:color="auto"/>
        <w:right w:val="none" w:sz="0" w:space="0" w:color="auto"/>
      </w:divBdr>
    </w:div>
    <w:div w:id="1975796437">
      <w:bodyDiv w:val="1"/>
      <w:marLeft w:val="0"/>
      <w:marRight w:val="0"/>
      <w:marTop w:val="0"/>
      <w:marBottom w:val="0"/>
      <w:divBdr>
        <w:top w:val="none" w:sz="0" w:space="0" w:color="auto"/>
        <w:left w:val="none" w:sz="0" w:space="0" w:color="auto"/>
        <w:bottom w:val="none" w:sz="0" w:space="0" w:color="auto"/>
        <w:right w:val="none" w:sz="0" w:space="0" w:color="auto"/>
      </w:divBdr>
    </w:div>
    <w:div w:id="1996446490">
      <w:bodyDiv w:val="1"/>
      <w:marLeft w:val="0"/>
      <w:marRight w:val="0"/>
      <w:marTop w:val="0"/>
      <w:marBottom w:val="0"/>
      <w:divBdr>
        <w:top w:val="none" w:sz="0" w:space="0" w:color="auto"/>
        <w:left w:val="none" w:sz="0" w:space="0" w:color="auto"/>
        <w:bottom w:val="none" w:sz="0" w:space="0" w:color="auto"/>
        <w:right w:val="none" w:sz="0" w:space="0" w:color="auto"/>
      </w:divBdr>
    </w:div>
    <w:div w:id="2005736244">
      <w:bodyDiv w:val="1"/>
      <w:marLeft w:val="0"/>
      <w:marRight w:val="0"/>
      <w:marTop w:val="0"/>
      <w:marBottom w:val="0"/>
      <w:divBdr>
        <w:top w:val="none" w:sz="0" w:space="0" w:color="auto"/>
        <w:left w:val="none" w:sz="0" w:space="0" w:color="auto"/>
        <w:bottom w:val="none" w:sz="0" w:space="0" w:color="auto"/>
        <w:right w:val="none" w:sz="0" w:space="0" w:color="auto"/>
      </w:divBdr>
    </w:div>
    <w:div w:id="2023623486">
      <w:bodyDiv w:val="1"/>
      <w:marLeft w:val="0"/>
      <w:marRight w:val="0"/>
      <w:marTop w:val="0"/>
      <w:marBottom w:val="0"/>
      <w:divBdr>
        <w:top w:val="none" w:sz="0" w:space="0" w:color="auto"/>
        <w:left w:val="none" w:sz="0" w:space="0" w:color="auto"/>
        <w:bottom w:val="none" w:sz="0" w:space="0" w:color="auto"/>
        <w:right w:val="none" w:sz="0" w:space="0" w:color="auto"/>
      </w:divBdr>
    </w:div>
    <w:div w:id="2035425266">
      <w:bodyDiv w:val="1"/>
      <w:marLeft w:val="0"/>
      <w:marRight w:val="0"/>
      <w:marTop w:val="0"/>
      <w:marBottom w:val="0"/>
      <w:divBdr>
        <w:top w:val="none" w:sz="0" w:space="0" w:color="auto"/>
        <w:left w:val="none" w:sz="0" w:space="0" w:color="auto"/>
        <w:bottom w:val="none" w:sz="0" w:space="0" w:color="auto"/>
        <w:right w:val="none" w:sz="0" w:space="0" w:color="auto"/>
      </w:divBdr>
    </w:div>
    <w:div w:id="2069303276">
      <w:bodyDiv w:val="1"/>
      <w:marLeft w:val="0"/>
      <w:marRight w:val="0"/>
      <w:marTop w:val="0"/>
      <w:marBottom w:val="0"/>
      <w:divBdr>
        <w:top w:val="none" w:sz="0" w:space="0" w:color="auto"/>
        <w:left w:val="none" w:sz="0" w:space="0" w:color="auto"/>
        <w:bottom w:val="none" w:sz="0" w:space="0" w:color="auto"/>
        <w:right w:val="none" w:sz="0" w:space="0" w:color="auto"/>
      </w:divBdr>
    </w:div>
    <w:div w:id="2122412779">
      <w:bodyDiv w:val="1"/>
      <w:marLeft w:val="0"/>
      <w:marRight w:val="0"/>
      <w:marTop w:val="0"/>
      <w:marBottom w:val="0"/>
      <w:divBdr>
        <w:top w:val="none" w:sz="0" w:space="0" w:color="auto"/>
        <w:left w:val="none" w:sz="0" w:space="0" w:color="auto"/>
        <w:bottom w:val="none" w:sz="0" w:space="0" w:color="auto"/>
        <w:right w:val="none" w:sz="0" w:space="0" w:color="auto"/>
      </w:divBdr>
    </w:div>
    <w:div w:id="2123726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microsoft.com/office/2007/relationships/diagramDrawing" Target="diagrams/drawing1.xml"/><Relationship Id="rId39" Type="http://schemas.openxmlformats.org/officeDocument/2006/relationships/image" Target="media/image8.png"/><Relationship Id="rId21" Type="http://schemas.openxmlformats.org/officeDocument/2006/relationships/footer" Target="footer5.xml"/><Relationship Id="rId34" Type="http://schemas.microsoft.com/office/2007/relationships/diagramDrawing" Target="diagrams/drawing2.xm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package" Target="embeddings/Microsoft_Excel_Worksheet.xlsx"/><Relationship Id="rId55" Type="http://schemas.openxmlformats.org/officeDocument/2006/relationships/package" Target="embeddings/Microsoft_Word_Document1.docx"/><Relationship Id="rId63" Type="http://schemas.openxmlformats.org/officeDocument/2006/relationships/package" Target="embeddings/Microsoft_Excel_Worksheet4.xlsx"/><Relationship Id="rId68" Type="http://schemas.openxmlformats.org/officeDocument/2006/relationships/image" Target="media/image26.emf"/><Relationship Id="rId76" Type="http://schemas.openxmlformats.org/officeDocument/2006/relationships/image" Target="media/image30.emf"/><Relationship Id="rId84" Type="http://schemas.openxmlformats.org/officeDocument/2006/relationships/image" Target="media/image34.emf"/><Relationship Id="rId89"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package" Target="embeddings/Microsoft_Excel_Worksheet7.xlsx"/><Relationship Id="rId2" Type="http://schemas.openxmlformats.org/officeDocument/2006/relationships/customXml" Target="../customXml/item2.xml"/><Relationship Id="rId16" Type="http://schemas.openxmlformats.org/officeDocument/2006/relationships/footer" Target="footer2.xml"/><Relationship Id="rId29" Type="http://schemas.microsoft.com/office/2016/09/relationships/commentsIds" Target="commentsIds.xml"/><Relationship Id="rId11" Type="http://schemas.openxmlformats.org/officeDocument/2006/relationships/image" Target="media/image1.png"/><Relationship Id="rId24" Type="http://schemas.openxmlformats.org/officeDocument/2006/relationships/diagramQuickStyle" Target="diagrams/quickStyle1.xml"/><Relationship Id="rId32" Type="http://schemas.openxmlformats.org/officeDocument/2006/relationships/diagramQuickStyle" Target="diagrams/quickStyle2.xm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package" Target="embeddings/Microsoft_Word_Document.docx"/><Relationship Id="rId58" Type="http://schemas.openxmlformats.org/officeDocument/2006/relationships/image" Target="media/image21.emf"/><Relationship Id="rId66" Type="http://schemas.openxmlformats.org/officeDocument/2006/relationships/image" Target="media/image25.emf"/><Relationship Id="rId74" Type="http://schemas.openxmlformats.org/officeDocument/2006/relationships/image" Target="media/image29.emf"/><Relationship Id="rId79" Type="http://schemas.openxmlformats.org/officeDocument/2006/relationships/package" Target="embeddings/Microsoft_Excel_Worksheet11.xlsx"/><Relationship Id="rId87" Type="http://schemas.openxmlformats.org/officeDocument/2006/relationships/package" Target="embeddings/Microsoft_Excel_Worksheet15.xlsx"/><Relationship Id="rId5" Type="http://schemas.openxmlformats.org/officeDocument/2006/relationships/numbering" Target="numbering.xml"/><Relationship Id="rId61" Type="http://schemas.openxmlformats.org/officeDocument/2006/relationships/package" Target="embeddings/Microsoft_Word_Document3.docx"/><Relationship Id="rId82" Type="http://schemas.openxmlformats.org/officeDocument/2006/relationships/image" Target="media/image33.emf"/><Relationship Id="rId90" Type="http://schemas.openxmlformats.org/officeDocument/2006/relationships/glossaryDocument" Target="glossary/document.xml"/><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diagramData" Target="diagrams/data1.xml"/><Relationship Id="rId27" Type="http://schemas.openxmlformats.org/officeDocument/2006/relationships/comments" Target="comments.xml"/><Relationship Id="rId30" Type="http://schemas.openxmlformats.org/officeDocument/2006/relationships/diagramData" Target="diagrams/data2.xm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cid:image001.jpg@01D356DA.194CA8F0" TargetMode="External"/><Relationship Id="rId64" Type="http://schemas.openxmlformats.org/officeDocument/2006/relationships/image" Target="media/image24.emf"/><Relationship Id="rId69" Type="http://schemas.openxmlformats.org/officeDocument/2006/relationships/package" Target="embeddings/Microsoft_Word_Document6.docx"/><Relationship Id="rId77" Type="http://schemas.openxmlformats.org/officeDocument/2006/relationships/package" Target="embeddings/Microsoft_Excel_Worksheet10.xlsx"/><Relationship Id="rId8" Type="http://schemas.openxmlformats.org/officeDocument/2006/relationships/webSettings" Target="webSettings.xml"/><Relationship Id="rId51" Type="http://schemas.openxmlformats.org/officeDocument/2006/relationships/image" Target="cid:image001.png@01D38E15.0E8B1650" TargetMode="External"/><Relationship Id="rId72" Type="http://schemas.openxmlformats.org/officeDocument/2006/relationships/image" Target="media/image28.emf"/><Relationship Id="rId80" Type="http://schemas.openxmlformats.org/officeDocument/2006/relationships/image" Target="media/image32.emf"/><Relationship Id="rId85" Type="http://schemas.openxmlformats.org/officeDocument/2006/relationships/package" Target="embeddings/Microsoft_Excel_Worksheet14.xlsx"/><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diagramColors" Target="diagrams/colors1.xml"/><Relationship Id="rId33" Type="http://schemas.openxmlformats.org/officeDocument/2006/relationships/diagramColors" Target="diagrams/colors2.xm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package" Target="embeddings/Microsoft_Excel_Worksheet2.xlsx"/><Relationship Id="rId67" Type="http://schemas.openxmlformats.org/officeDocument/2006/relationships/package" Target="embeddings/Microsoft_PowerPoint_Presentation.pptx"/><Relationship Id="rId20" Type="http://schemas.openxmlformats.org/officeDocument/2006/relationships/header" Target="header4.xml"/><Relationship Id="rId41" Type="http://schemas.openxmlformats.org/officeDocument/2006/relationships/image" Target="media/image10.png"/><Relationship Id="rId54" Type="http://schemas.openxmlformats.org/officeDocument/2006/relationships/image" Target="media/image20.emf"/><Relationship Id="rId62" Type="http://schemas.openxmlformats.org/officeDocument/2006/relationships/image" Target="media/image23.emf"/><Relationship Id="rId70" Type="http://schemas.openxmlformats.org/officeDocument/2006/relationships/image" Target="media/image27.emf"/><Relationship Id="rId75" Type="http://schemas.openxmlformats.org/officeDocument/2006/relationships/package" Target="embeddings/Microsoft_Excel_Worksheet9.xlsx"/><Relationship Id="rId83" Type="http://schemas.openxmlformats.org/officeDocument/2006/relationships/package" Target="embeddings/Microsoft_Excel_Worksheet13.xlsx"/><Relationship Id="rId88" Type="http://schemas.openxmlformats.org/officeDocument/2006/relationships/footer" Target="footer6.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diagramLayout" Target="diagrams/layout1.xml"/><Relationship Id="rId28" Type="http://schemas.microsoft.com/office/2011/relationships/commentsExtended" Target="commentsExtended.xml"/><Relationship Id="rId36" Type="http://schemas.openxmlformats.org/officeDocument/2006/relationships/image" Target="media/image5.png"/><Relationship Id="rId49" Type="http://schemas.openxmlformats.org/officeDocument/2006/relationships/image" Target="media/image18.emf"/><Relationship Id="rId57" Type="http://schemas.openxmlformats.org/officeDocument/2006/relationships/image" Target="cid:image002.jpg@01D356DA.194CA8F0" TargetMode="External"/><Relationship Id="rId10" Type="http://schemas.openxmlformats.org/officeDocument/2006/relationships/endnotes" Target="endnotes.xml"/><Relationship Id="rId31" Type="http://schemas.openxmlformats.org/officeDocument/2006/relationships/diagramLayout" Target="diagrams/layout2.xml"/><Relationship Id="rId44" Type="http://schemas.openxmlformats.org/officeDocument/2006/relationships/image" Target="media/image13.png"/><Relationship Id="rId52" Type="http://schemas.openxmlformats.org/officeDocument/2006/relationships/image" Target="media/image19.emf"/><Relationship Id="rId60" Type="http://schemas.openxmlformats.org/officeDocument/2006/relationships/image" Target="media/image22.emf"/><Relationship Id="rId65" Type="http://schemas.openxmlformats.org/officeDocument/2006/relationships/package" Target="embeddings/Microsoft_Excel_Worksheet5.xlsx"/><Relationship Id="rId73" Type="http://schemas.openxmlformats.org/officeDocument/2006/relationships/package" Target="embeddings/Microsoft_Excel_Worksheet8.xlsx"/><Relationship Id="rId78" Type="http://schemas.openxmlformats.org/officeDocument/2006/relationships/image" Target="media/image31.emf"/><Relationship Id="rId81" Type="http://schemas.openxmlformats.org/officeDocument/2006/relationships/package" Target="embeddings/Microsoft_Excel_Worksheet12.xlsx"/><Relationship Id="rId86" Type="http://schemas.openxmlformats.org/officeDocument/2006/relationships/image" Target="media/image35.emf"/><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F36BCCC-A1AF-40F6-8A8E-60D823C8CF8B}" type="doc">
      <dgm:prSet loTypeId="urn:microsoft.com/office/officeart/2005/8/layout/hProcess9" loCatId="process" qsTypeId="urn:microsoft.com/office/officeart/2005/8/quickstyle/simple1" qsCatId="simple" csTypeId="urn:microsoft.com/office/officeart/2005/8/colors/colorful1" csCatId="colorful" phldr="1"/>
      <dgm:spPr/>
    </dgm:pt>
    <dgm:pt modelId="{4D60E5BA-9C5A-4197-82E1-11D22188C3E1}">
      <dgm:prSet phldrT="[Text]"/>
      <dgm:spPr>
        <a:xfrm>
          <a:off x="907" y="419671"/>
          <a:ext cx="683342" cy="559562"/>
        </a:xfrm>
        <a:solidFill>
          <a:sysClr val="window" lastClr="FFFFFF">
            <a:lumMod val="75000"/>
          </a:sysClr>
        </a:solidFill>
        <a:ln w="25400" cap="flat" cmpd="sng" algn="ctr">
          <a:solidFill>
            <a:sysClr val="window" lastClr="FFFFFF">
              <a:lumMod val="65000"/>
            </a:sysClr>
          </a:solidFill>
          <a:prstDash val="solid"/>
        </a:ln>
        <a:effectLst/>
      </dgm:spPr>
      <dgm:t>
        <a:bodyPr/>
        <a:lstStyle/>
        <a:p>
          <a:pPr algn="ctr"/>
          <a:r>
            <a:rPr lang="en-US">
              <a:solidFill>
                <a:sysClr val="window" lastClr="FFFFFF"/>
              </a:solidFill>
              <a:latin typeface="Calibri"/>
              <a:ea typeface="+mn-ea"/>
              <a:cs typeface="+mn-cs"/>
            </a:rPr>
            <a:t>Pre-Prep 1</a:t>
          </a:r>
        </a:p>
      </dgm:t>
    </dgm:pt>
    <dgm:pt modelId="{A142E860-C50B-4AF6-BDFA-28765C41BBC3}" type="parTrans" cxnId="{CBEF4727-DECB-493D-98BC-FE78DBB09CFA}">
      <dgm:prSet/>
      <dgm:spPr/>
      <dgm:t>
        <a:bodyPr/>
        <a:lstStyle/>
        <a:p>
          <a:pPr algn="ctr"/>
          <a:endParaRPr lang="en-US"/>
        </a:p>
      </dgm:t>
    </dgm:pt>
    <dgm:pt modelId="{C3B98EA1-490F-4D3C-9AA8-95C58CB366C9}" type="sibTrans" cxnId="{CBEF4727-DECB-493D-98BC-FE78DBB09CFA}">
      <dgm:prSet/>
      <dgm:spPr/>
      <dgm:t>
        <a:bodyPr/>
        <a:lstStyle/>
        <a:p>
          <a:pPr algn="ctr"/>
          <a:endParaRPr lang="en-US"/>
        </a:p>
      </dgm:t>
    </dgm:pt>
    <dgm:pt modelId="{BC68260A-C8AC-46BC-8BAA-26EBF6271C52}">
      <dgm:prSet/>
      <dgm:spPr>
        <a:xfrm>
          <a:off x="2909214" y="419671"/>
          <a:ext cx="683342" cy="559562"/>
        </a:xfrm>
        <a:solidFill>
          <a:srgbClr val="F7964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a:solidFill>
                <a:sysClr val="window" lastClr="FFFFFF"/>
              </a:solidFill>
              <a:latin typeface="Calibri"/>
              <a:ea typeface="+mn-ea"/>
              <a:cs typeface="+mn-cs"/>
            </a:rPr>
            <a:t>Go-Live</a:t>
          </a:r>
        </a:p>
      </dgm:t>
    </dgm:pt>
    <dgm:pt modelId="{77DF1A8C-3A6E-4396-BE1A-BD79690B693D}" type="parTrans" cxnId="{706FD72C-6331-4FAF-B89F-D722D3E01DDB}">
      <dgm:prSet/>
      <dgm:spPr/>
      <dgm:t>
        <a:bodyPr/>
        <a:lstStyle/>
        <a:p>
          <a:pPr algn="ctr"/>
          <a:endParaRPr lang="en-US"/>
        </a:p>
      </dgm:t>
    </dgm:pt>
    <dgm:pt modelId="{D6107C84-D2D2-4CB4-856B-4B793130D133}" type="sibTrans" cxnId="{706FD72C-6331-4FAF-B89F-D722D3E01DDB}">
      <dgm:prSet/>
      <dgm:spPr/>
      <dgm:t>
        <a:bodyPr/>
        <a:lstStyle/>
        <a:p>
          <a:pPr algn="ctr"/>
          <a:endParaRPr lang="en-US"/>
        </a:p>
      </dgm:t>
    </dgm:pt>
    <dgm:pt modelId="{F93D3F62-B271-4458-9D22-9129A142E1B5}">
      <dgm:prSet phldrT="[Text]"/>
      <dgm:spPr>
        <a:xfrm>
          <a:off x="727984" y="419671"/>
          <a:ext cx="683342" cy="559562"/>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a:solidFill>
                <a:sysClr val="window" lastClr="FFFFFF"/>
              </a:solidFill>
              <a:latin typeface="Calibri"/>
              <a:ea typeface="+mn-ea"/>
              <a:cs typeface="+mn-cs"/>
            </a:rPr>
            <a:t>Prepare</a:t>
          </a:r>
        </a:p>
      </dgm:t>
    </dgm:pt>
    <dgm:pt modelId="{E639BB8F-C969-462C-8AC5-C5FB12772CAA}" type="sibTrans" cxnId="{79C156DE-C2AC-4CE3-9818-37A8798D539B}">
      <dgm:prSet/>
      <dgm:spPr/>
      <dgm:t>
        <a:bodyPr/>
        <a:lstStyle/>
        <a:p>
          <a:pPr algn="ctr"/>
          <a:endParaRPr lang="en-US"/>
        </a:p>
      </dgm:t>
    </dgm:pt>
    <dgm:pt modelId="{5223C1D3-1FFF-48FE-86A9-790CFF35BBB4}" type="parTrans" cxnId="{79C156DE-C2AC-4CE3-9818-37A8798D539B}">
      <dgm:prSet/>
      <dgm:spPr/>
      <dgm:t>
        <a:bodyPr/>
        <a:lstStyle/>
        <a:p>
          <a:pPr algn="ctr"/>
          <a:endParaRPr lang="en-US"/>
        </a:p>
      </dgm:t>
    </dgm:pt>
    <dgm:pt modelId="{54CC307E-2515-4702-B189-74E5D64C78AE}">
      <dgm:prSet/>
      <dgm:spPr>
        <a:xfrm>
          <a:off x="2182137" y="419671"/>
          <a:ext cx="683342" cy="559562"/>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a:solidFill>
                <a:sysClr val="window" lastClr="FFFFFF"/>
              </a:solidFill>
              <a:latin typeface="Calibri"/>
              <a:ea typeface="+mn-ea"/>
              <a:cs typeface="+mn-cs"/>
            </a:rPr>
            <a:t>UAT</a:t>
          </a:r>
        </a:p>
      </dgm:t>
    </dgm:pt>
    <dgm:pt modelId="{AE079A6B-37D6-4CE3-907E-13F8D49F2393}" type="sibTrans" cxnId="{0C9D2E3C-5C08-4832-BB5B-8829C9C7BAD4}">
      <dgm:prSet/>
      <dgm:spPr/>
      <dgm:t>
        <a:bodyPr/>
        <a:lstStyle/>
        <a:p>
          <a:pPr algn="ctr"/>
          <a:endParaRPr lang="en-US"/>
        </a:p>
      </dgm:t>
    </dgm:pt>
    <dgm:pt modelId="{92891BC0-FFBF-44D6-B6E8-B602AEAC0B56}" type="parTrans" cxnId="{0C9D2E3C-5C08-4832-BB5B-8829C9C7BAD4}">
      <dgm:prSet/>
      <dgm:spPr/>
      <dgm:t>
        <a:bodyPr/>
        <a:lstStyle/>
        <a:p>
          <a:pPr algn="ctr"/>
          <a:endParaRPr lang="en-US"/>
        </a:p>
      </dgm:t>
    </dgm:pt>
    <dgm:pt modelId="{4CDBFB9A-25C9-4209-86A1-06A5E0B4363B}">
      <dgm:prSet phldrT="[Text]"/>
      <dgm:spPr>
        <a:xfrm>
          <a:off x="1455061" y="419671"/>
          <a:ext cx="683342" cy="559562"/>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a:solidFill>
                <a:sysClr val="window" lastClr="FFFFFF"/>
              </a:solidFill>
              <a:latin typeface="Calibri"/>
              <a:ea typeface="+mn-ea"/>
              <a:cs typeface="+mn-cs"/>
            </a:rPr>
            <a:t>Migrate</a:t>
          </a:r>
        </a:p>
      </dgm:t>
    </dgm:pt>
    <dgm:pt modelId="{136C0A85-AE7D-4236-A436-93E65C7FD9C4}" type="sibTrans" cxnId="{EE5C33BE-4CC4-4985-AF75-30C26327D69E}">
      <dgm:prSet/>
      <dgm:spPr/>
      <dgm:t>
        <a:bodyPr/>
        <a:lstStyle/>
        <a:p>
          <a:pPr algn="ctr"/>
          <a:endParaRPr lang="en-US"/>
        </a:p>
      </dgm:t>
    </dgm:pt>
    <dgm:pt modelId="{81497B96-E1C3-4252-83FD-574BF14E7C86}" type="parTrans" cxnId="{EE5C33BE-4CC4-4985-AF75-30C26327D69E}">
      <dgm:prSet/>
      <dgm:spPr/>
      <dgm:t>
        <a:bodyPr/>
        <a:lstStyle/>
        <a:p>
          <a:pPr algn="ctr"/>
          <a:endParaRPr lang="en-US"/>
        </a:p>
      </dgm:t>
    </dgm:pt>
    <dgm:pt modelId="{F226C30E-18D5-46A7-A33C-28C11DC7E2BA}">
      <dgm:prSet/>
      <dgm:spPr>
        <a:xfrm>
          <a:off x="2182137" y="419671"/>
          <a:ext cx="683342" cy="559562"/>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a:solidFill>
                <a:sysClr val="window" lastClr="FFFFFF"/>
              </a:solidFill>
              <a:latin typeface="Calibri"/>
              <a:ea typeface="+mn-ea"/>
              <a:cs typeface="+mn-cs"/>
            </a:rPr>
            <a:t>SOR</a:t>
          </a:r>
        </a:p>
      </dgm:t>
    </dgm:pt>
    <dgm:pt modelId="{D0EFD7BC-83AD-4F41-9E1B-295D070B04DB}" type="parTrans" cxnId="{95DA3C82-B681-4CA2-AD13-C0CFD1234A37}">
      <dgm:prSet/>
      <dgm:spPr/>
      <dgm:t>
        <a:bodyPr/>
        <a:lstStyle/>
        <a:p>
          <a:endParaRPr lang="en-US"/>
        </a:p>
      </dgm:t>
    </dgm:pt>
    <dgm:pt modelId="{D80FFBF6-D163-45CE-90CB-3FB857593C18}" type="sibTrans" cxnId="{95DA3C82-B681-4CA2-AD13-C0CFD1234A37}">
      <dgm:prSet/>
      <dgm:spPr/>
      <dgm:t>
        <a:bodyPr/>
        <a:lstStyle/>
        <a:p>
          <a:endParaRPr lang="en-US"/>
        </a:p>
      </dgm:t>
    </dgm:pt>
    <dgm:pt modelId="{60848069-7C51-479C-8003-94DAD95DDD2C}">
      <dgm:prSet phldrT="[Text]"/>
      <dgm:spPr>
        <a:xfrm>
          <a:off x="907" y="419671"/>
          <a:ext cx="683342" cy="559562"/>
        </a:xfrm>
        <a:solidFill>
          <a:sysClr val="window" lastClr="FFFFFF">
            <a:lumMod val="75000"/>
          </a:sysClr>
        </a:solidFill>
        <a:ln w="25400" cap="flat" cmpd="sng" algn="ctr">
          <a:solidFill>
            <a:sysClr val="window" lastClr="FFFFFF">
              <a:lumMod val="65000"/>
            </a:sysClr>
          </a:solidFill>
          <a:prstDash val="solid"/>
        </a:ln>
        <a:effectLst/>
      </dgm:spPr>
      <dgm:t>
        <a:bodyPr/>
        <a:lstStyle/>
        <a:p>
          <a:r>
            <a:rPr lang="en-US">
              <a:solidFill>
                <a:sysClr val="window" lastClr="FFFFFF"/>
              </a:solidFill>
              <a:latin typeface="Calibri"/>
              <a:ea typeface="+mn-ea"/>
              <a:cs typeface="+mn-cs"/>
            </a:rPr>
            <a:t>Pre-Prep 2</a:t>
          </a:r>
        </a:p>
      </dgm:t>
    </dgm:pt>
    <dgm:pt modelId="{5E5AB7CD-985E-4AE9-85F6-70266BD5318E}" type="parTrans" cxnId="{532B1656-D153-4DF0-AEB6-B8586AD565CB}">
      <dgm:prSet/>
      <dgm:spPr/>
      <dgm:t>
        <a:bodyPr/>
        <a:lstStyle/>
        <a:p>
          <a:endParaRPr lang="en-US"/>
        </a:p>
      </dgm:t>
    </dgm:pt>
    <dgm:pt modelId="{A5712FF7-383D-4255-AA05-123B6EB1E7C8}" type="sibTrans" cxnId="{532B1656-D153-4DF0-AEB6-B8586AD565CB}">
      <dgm:prSet/>
      <dgm:spPr/>
      <dgm:t>
        <a:bodyPr/>
        <a:lstStyle/>
        <a:p>
          <a:endParaRPr lang="en-US"/>
        </a:p>
      </dgm:t>
    </dgm:pt>
    <dgm:pt modelId="{34A9FA5B-EA5F-4763-9D47-A7C50A7F519C}" type="pres">
      <dgm:prSet presAssocID="{AF36BCCC-A1AF-40F6-8A8E-60D823C8CF8B}" presName="CompostProcess" presStyleCnt="0">
        <dgm:presLayoutVars>
          <dgm:dir/>
          <dgm:resizeHandles val="exact"/>
        </dgm:presLayoutVars>
      </dgm:prSet>
      <dgm:spPr/>
    </dgm:pt>
    <dgm:pt modelId="{5D4D9A7C-0CD6-4181-8FC8-64CEBC83B0E9}" type="pres">
      <dgm:prSet presAssocID="{AF36BCCC-A1AF-40F6-8A8E-60D823C8CF8B}" presName="arrow" presStyleLbl="bgShp" presStyleIdx="0" presStyleCnt="1" custScaleX="117647" custLinFactNeighborX="5467"/>
      <dgm:spPr>
        <a:xfrm>
          <a:off x="1" y="0"/>
          <a:ext cx="3593463" cy="1398905"/>
        </a:xfrm>
        <a:prstGeom prst="rightArrow">
          <a:avLst/>
        </a:prstGeom>
        <a:solidFill>
          <a:srgbClr val="C0504D">
            <a:tint val="40000"/>
            <a:hueOff val="0"/>
            <a:satOff val="0"/>
            <a:lumOff val="0"/>
            <a:alphaOff val="0"/>
          </a:srgbClr>
        </a:solidFill>
        <a:ln>
          <a:noFill/>
        </a:ln>
        <a:effectLst/>
      </dgm:spPr>
    </dgm:pt>
    <dgm:pt modelId="{CBA1699B-7C82-4802-B9D5-2D3ADBB0FD94}" type="pres">
      <dgm:prSet presAssocID="{AF36BCCC-A1AF-40F6-8A8E-60D823C8CF8B}" presName="linearProcess" presStyleCnt="0"/>
      <dgm:spPr/>
    </dgm:pt>
    <dgm:pt modelId="{E640E867-999A-4F81-AB54-B6D07FD30912}" type="pres">
      <dgm:prSet presAssocID="{4D60E5BA-9C5A-4197-82E1-11D22188C3E1}" presName="textNode" presStyleLbl="node1" presStyleIdx="0" presStyleCnt="7">
        <dgm:presLayoutVars>
          <dgm:bulletEnabled val="1"/>
        </dgm:presLayoutVars>
      </dgm:prSet>
      <dgm:spPr>
        <a:prstGeom prst="roundRect">
          <a:avLst/>
        </a:prstGeom>
      </dgm:spPr>
    </dgm:pt>
    <dgm:pt modelId="{FE56A40A-8770-4D9F-8823-75F89C2DBC41}" type="pres">
      <dgm:prSet presAssocID="{C3B98EA1-490F-4D3C-9AA8-95C58CB366C9}" presName="sibTrans" presStyleCnt="0"/>
      <dgm:spPr/>
    </dgm:pt>
    <dgm:pt modelId="{6772CBF6-4DB5-4E7B-9660-73867DF4B2B3}" type="pres">
      <dgm:prSet presAssocID="{60848069-7C51-479C-8003-94DAD95DDD2C}" presName="textNode" presStyleLbl="node1" presStyleIdx="1" presStyleCnt="7">
        <dgm:presLayoutVars>
          <dgm:bulletEnabled val="1"/>
        </dgm:presLayoutVars>
      </dgm:prSet>
      <dgm:spPr>
        <a:prstGeom prst="roundRect">
          <a:avLst/>
        </a:prstGeom>
      </dgm:spPr>
    </dgm:pt>
    <dgm:pt modelId="{6DFC535C-13CB-4F67-87A4-7A255F41AC38}" type="pres">
      <dgm:prSet presAssocID="{A5712FF7-383D-4255-AA05-123B6EB1E7C8}" presName="sibTrans" presStyleCnt="0"/>
      <dgm:spPr/>
    </dgm:pt>
    <dgm:pt modelId="{14CA2D2B-68AA-4C75-B65A-6668A8BCF977}" type="pres">
      <dgm:prSet presAssocID="{F93D3F62-B271-4458-9D22-9129A142E1B5}" presName="textNode" presStyleLbl="node1" presStyleIdx="2" presStyleCnt="7">
        <dgm:presLayoutVars>
          <dgm:bulletEnabled val="1"/>
        </dgm:presLayoutVars>
      </dgm:prSet>
      <dgm:spPr>
        <a:prstGeom prst="roundRect">
          <a:avLst/>
        </a:prstGeom>
      </dgm:spPr>
    </dgm:pt>
    <dgm:pt modelId="{5BE72EC9-5D4E-48AE-84AC-647E1238FA0E}" type="pres">
      <dgm:prSet presAssocID="{E639BB8F-C969-462C-8AC5-C5FB12772CAA}" presName="sibTrans" presStyleCnt="0"/>
      <dgm:spPr/>
    </dgm:pt>
    <dgm:pt modelId="{E209B23A-BFF6-49BA-8E75-9705EE16712F}" type="pres">
      <dgm:prSet presAssocID="{4CDBFB9A-25C9-4209-86A1-06A5E0B4363B}" presName="textNode" presStyleLbl="node1" presStyleIdx="3" presStyleCnt="7">
        <dgm:presLayoutVars>
          <dgm:bulletEnabled val="1"/>
        </dgm:presLayoutVars>
      </dgm:prSet>
      <dgm:spPr>
        <a:prstGeom prst="roundRect">
          <a:avLst/>
        </a:prstGeom>
      </dgm:spPr>
    </dgm:pt>
    <dgm:pt modelId="{778F2396-8F95-431E-AF63-CDFF0FE76612}" type="pres">
      <dgm:prSet presAssocID="{136C0A85-AE7D-4236-A436-93E65C7FD9C4}" presName="sibTrans" presStyleCnt="0"/>
      <dgm:spPr/>
    </dgm:pt>
    <dgm:pt modelId="{87150EB7-0398-42FF-88C5-42B724877B27}" type="pres">
      <dgm:prSet presAssocID="{54CC307E-2515-4702-B189-74E5D64C78AE}" presName="textNode" presStyleLbl="node1" presStyleIdx="4" presStyleCnt="7">
        <dgm:presLayoutVars>
          <dgm:bulletEnabled val="1"/>
        </dgm:presLayoutVars>
      </dgm:prSet>
      <dgm:spPr>
        <a:prstGeom prst="roundRect">
          <a:avLst/>
        </a:prstGeom>
      </dgm:spPr>
    </dgm:pt>
    <dgm:pt modelId="{E90F7EFD-B96B-4197-BE50-D7ED57CF5034}" type="pres">
      <dgm:prSet presAssocID="{AE079A6B-37D6-4CE3-907E-13F8D49F2393}" presName="sibTrans" presStyleCnt="0"/>
      <dgm:spPr/>
    </dgm:pt>
    <dgm:pt modelId="{7A7EC1B6-9345-44EA-95DE-1AD6D7F21E7D}" type="pres">
      <dgm:prSet presAssocID="{F226C30E-18D5-46A7-A33C-28C11DC7E2BA}" presName="textNode" presStyleLbl="node1" presStyleIdx="5" presStyleCnt="7">
        <dgm:presLayoutVars>
          <dgm:bulletEnabled val="1"/>
        </dgm:presLayoutVars>
      </dgm:prSet>
      <dgm:spPr/>
    </dgm:pt>
    <dgm:pt modelId="{91E7B899-265D-4CF6-8E43-2EA3C6796F18}" type="pres">
      <dgm:prSet presAssocID="{D80FFBF6-D163-45CE-90CB-3FB857593C18}" presName="sibTrans" presStyleCnt="0"/>
      <dgm:spPr/>
    </dgm:pt>
    <dgm:pt modelId="{90AC8769-2B46-4BBC-8358-72733AC8F1BC}" type="pres">
      <dgm:prSet presAssocID="{BC68260A-C8AC-46BC-8BAA-26EBF6271C52}" presName="textNode" presStyleLbl="node1" presStyleIdx="6" presStyleCnt="7">
        <dgm:presLayoutVars>
          <dgm:bulletEnabled val="1"/>
        </dgm:presLayoutVars>
      </dgm:prSet>
      <dgm:spPr>
        <a:prstGeom prst="roundRect">
          <a:avLst/>
        </a:prstGeom>
      </dgm:spPr>
    </dgm:pt>
  </dgm:ptLst>
  <dgm:cxnLst>
    <dgm:cxn modelId="{CBEF4727-DECB-493D-98BC-FE78DBB09CFA}" srcId="{AF36BCCC-A1AF-40F6-8A8E-60D823C8CF8B}" destId="{4D60E5BA-9C5A-4197-82E1-11D22188C3E1}" srcOrd="0" destOrd="0" parTransId="{A142E860-C50B-4AF6-BDFA-28765C41BBC3}" sibTransId="{C3B98EA1-490F-4D3C-9AA8-95C58CB366C9}"/>
    <dgm:cxn modelId="{706FD72C-6331-4FAF-B89F-D722D3E01DDB}" srcId="{AF36BCCC-A1AF-40F6-8A8E-60D823C8CF8B}" destId="{BC68260A-C8AC-46BC-8BAA-26EBF6271C52}" srcOrd="6" destOrd="0" parTransId="{77DF1A8C-3A6E-4396-BE1A-BD79690B693D}" sibTransId="{D6107C84-D2D2-4CB4-856B-4B793130D133}"/>
    <dgm:cxn modelId="{8338D92D-1C32-440D-9F08-45B44D8A05FD}" type="presOf" srcId="{AF36BCCC-A1AF-40F6-8A8E-60D823C8CF8B}" destId="{34A9FA5B-EA5F-4763-9D47-A7C50A7F519C}" srcOrd="0" destOrd="0" presId="urn:microsoft.com/office/officeart/2005/8/layout/hProcess9"/>
    <dgm:cxn modelId="{FBFAAE2F-51D2-47A8-9393-4B01327AB868}" type="presOf" srcId="{BC68260A-C8AC-46BC-8BAA-26EBF6271C52}" destId="{90AC8769-2B46-4BBC-8358-72733AC8F1BC}" srcOrd="0" destOrd="0" presId="urn:microsoft.com/office/officeart/2005/8/layout/hProcess9"/>
    <dgm:cxn modelId="{0C9D2E3C-5C08-4832-BB5B-8829C9C7BAD4}" srcId="{AF36BCCC-A1AF-40F6-8A8E-60D823C8CF8B}" destId="{54CC307E-2515-4702-B189-74E5D64C78AE}" srcOrd="4" destOrd="0" parTransId="{92891BC0-FFBF-44D6-B6E8-B602AEAC0B56}" sibTransId="{AE079A6B-37D6-4CE3-907E-13F8D49F2393}"/>
    <dgm:cxn modelId="{E7721C49-FBD5-4CCB-BC08-56FB67B85BE5}" type="presOf" srcId="{54CC307E-2515-4702-B189-74E5D64C78AE}" destId="{87150EB7-0398-42FF-88C5-42B724877B27}" srcOrd="0" destOrd="0" presId="urn:microsoft.com/office/officeart/2005/8/layout/hProcess9"/>
    <dgm:cxn modelId="{532B1656-D153-4DF0-AEB6-B8586AD565CB}" srcId="{AF36BCCC-A1AF-40F6-8A8E-60D823C8CF8B}" destId="{60848069-7C51-479C-8003-94DAD95DDD2C}" srcOrd="1" destOrd="0" parTransId="{5E5AB7CD-985E-4AE9-85F6-70266BD5318E}" sibTransId="{A5712FF7-383D-4255-AA05-123B6EB1E7C8}"/>
    <dgm:cxn modelId="{95DA3C82-B681-4CA2-AD13-C0CFD1234A37}" srcId="{AF36BCCC-A1AF-40F6-8A8E-60D823C8CF8B}" destId="{F226C30E-18D5-46A7-A33C-28C11DC7E2BA}" srcOrd="5" destOrd="0" parTransId="{D0EFD7BC-83AD-4F41-9E1B-295D070B04DB}" sibTransId="{D80FFBF6-D163-45CE-90CB-3FB857593C18}"/>
    <dgm:cxn modelId="{ACD1D889-21CC-4B28-BA97-965B565BEDE8}" type="presOf" srcId="{4D60E5BA-9C5A-4197-82E1-11D22188C3E1}" destId="{E640E867-999A-4F81-AB54-B6D07FD30912}" srcOrd="0" destOrd="0" presId="urn:microsoft.com/office/officeart/2005/8/layout/hProcess9"/>
    <dgm:cxn modelId="{61740899-1465-4D59-BEE0-60BB64FC1F07}" type="presOf" srcId="{F93D3F62-B271-4458-9D22-9129A142E1B5}" destId="{14CA2D2B-68AA-4C75-B65A-6668A8BCF977}" srcOrd="0" destOrd="0" presId="urn:microsoft.com/office/officeart/2005/8/layout/hProcess9"/>
    <dgm:cxn modelId="{EE5C33BE-4CC4-4985-AF75-30C26327D69E}" srcId="{AF36BCCC-A1AF-40F6-8A8E-60D823C8CF8B}" destId="{4CDBFB9A-25C9-4209-86A1-06A5E0B4363B}" srcOrd="3" destOrd="0" parTransId="{81497B96-E1C3-4252-83FD-574BF14E7C86}" sibTransId="{136C0A85-AE7D-4236-A436-93E65C7FD9C4}"/>
    <dgm:cxn modelId="{AC9BB2C0-0DD1-44D3-B380-BF131826E5D3}" type="presOf" srcId="{60848069-7C51-479C-8003-94DAD95DDD2C}" destId="{6772CBF6-4DB5-4E7B-9660-73867DF4B2B3}" srcOrd="0" destOrd="0" presId="urn:microsoft.com/office/officeart/2005/8/layout/hProcess9"/>
    <dgm:cxn modelId="{074060D0-0201-4F12-A89D-8EB4F01917D2}" type="presOf" srcId="{4CDBFB9A-25C9-4209-86A1-06A5E0B4363B}" destId="{E209B23A-BFF6-49BA-8E75-9705EE16712F}" srcOrd="0" destOrd="0" presId="urn:microsoft.com/office/officeart/2005/8/layout/hProcess9"/>
    <dgm:cxn modelId="{79C156DE-C2AC-4CE3-9818-37A8798D539B}" srcId="{AF36BCCC-A1AF-40F6-8A8E-60D823C8CF8B}" destId="{F93D3F62-B271-4458-9D22-9129A142E1B5}" srcOrd="2" destOrd="0" parTransId="{5223C1D3-1FFF-48FE-86A9-790CFF35BBB4}" sibTransId="{E639BB8F-C969-462C-8AC5-C5FB12772CAA}"/>
    <dgm:cxn modelId="{4AB383F6-0C07-40C0-8631-3A4AF57F1F1B}" type="presOf" srcId="{F226C30E-18D5-46A7-A33C-28C11DC7E2BA}" destId="{7A7EC1B6-9345-44EA-95DE-1AD6D7F21E7D}" srcOrd="0" destOrd="0" presId="urn:microsoft.com/office/officeart/2005/8/layout/hProcess9"/>
    <dgm:cxn modelId="{32B94D9A-7C17-442C-9C8C-035269752D1B}" type="presParOf" srcId="{34A9FA5B-EA5F-4763-9D47-A7C50A7F519C}" destId="{5D4D9A7C-0CD6-4181-8FC8-64CEBC83B0E9}" srcOrd="0" destOrd="0" presId="urn:microsoft.com/office/officeart/2005/8/layout/hProcess9"/>
    <dgm:cxn modelId="{844E61E2-14FF-4D20-B54E-41A84E3E507B}" type="presParOf" srcId="{34A9FA5B-EA5F-4763-9D47-A7C50A7F519C}" destId="{CBA1699B-7C82-4802-B9D5-2D3ADBB0FD94}" srcOrd="1" destOrd="0" presId="urn:microsoft.com/office/officeart/2005/8/layout/hProcess9"/>
    <dgm:cxn modelId="{AFD2493C-68DA-49BA-8B6F-DC8651F4A847}" type="presParOf" srcId="{CBA1699B-7C82-4802-B9D5-2D3ADBB0FD94}" destId="{E640E867-999A-4F81-AB54-B6D07FD30912}" srcOrd="0" destOrd="0" presId="urn:microsoft.com/office/officeart/2005/8/layout/hProcess9"/>
    <dgm:cxn modelId="{8C5FCAD8-6D3F-4565-96CB-E8162E0B0864}" type="presParOf" srcId="{CBA1699B-7C82-4802-B9D5-2D3ADBB0FD94}" destId="{FE56A40A-8770-4D9F-8823-75F89C2DBC41}" srcOrd="1" destOrd="0" presId="urn:microsoft.com/office/officeart/2005/8/layout/hProcess9"/>
    <dgm:cxn modelId="{409CC070-FCCC-440C-BAF0-D3FD9DC573B3}" type="presParOf" srcId="{CBA1699B-7C82-4802-B9D5-2D3ADBB0FD94}" destId="{6772CBF6-4DB5-4E7B-9660-73867DF4B2B3}" srcOrd="2" destOrd="0" presId="urn:microsoft.com/office/officeart/2005/8/layout/hProcess9"/>
    <dgm:cxn modelId="{CA99F41B-AF7F-4FD1-BC80-E6D043D91D88}" type="presParOf" srcId="{CBA1699B-7C82-4802-B9D5-2D3ADBB0FD94}" destId="{6DFC535C-13CB-4F67-87A4-7A255F41AC38}" srcOrd="3" destOrd="0" presId="urn:microsoft.com/office/officeart/2005/8/layout/hProcess9"/>
    <dgm:cxn modelId="{6588A60C-9294-4958-9996-F19152BB48F4}" type="presParOf" srcId="{CBA1699B-7C82-4802-B9D5-2D3ADBB0FD94}" destId="{14CA2D2B-68AA-4C75-B65A-6668A8BCF977}" srcOrd="4" destOrd="0" presId="urn:microsoft.com/office/officeart/2005/8/layout/hProcess9"/>
    <dgm:cxn modelId="{76A95F90-9192-4575-803A-EA4281E49947}" type="presParOf" srcId="{CBA1699B-7C82-4802-B9D5-2D3ADBB0FD94}" destId="{5BE72EC9-5D4E-48AE-84AC-647E1238FA0E}" srcOrd="5" destOrd="0" presId="urn:microsoft.com/office/officeart/2005/8/layout/hProcess9"/>
    <dgm:cxn modelId="{2A14796E-14A2-4EFF-8037-F3B220DF1960}" type="presParOf" srcId="{CBA1699B-7C82-4802-B9D5-2D3ADBB0FD94}" destId="{E209B23A-BFF6-49BA-8E75-9705EE16712F}" srcOrd="6" destOrd="0" presId="urn:microsoft.com/office/officeart/2005/8/layout/hProcess9"/>
    <dgm:cxn modelId="{3A6188AE-AA04-4DD5-9567-5F8B11E1285A}" type="presParOf" srcId="{CBA1699B-7C82-4802-B9D5-2D3ADBB0FD94}" destId="{778F2396-8F95-431E-AF63-CDFF0FE76612}" srcOrd="7" destOrd="0" presId="urn:microsoft.com/office/officeart/2005/8/layout/hProcess9"/>
    <dgm:cxn modelId="{784E51F0-8963-4362-A473-1B01AC0F59DE}" type="presParOf" srcId="{CBA1699B-7C82-4802-B9D5-2D3ADBB0FD94}" destId="{87150EB7-0398-42FF-88C5-42B724877B27}" srcOrd="8" destOrd="0" presId="urn:microsoft.com/office/officeart/2005/8/layout/hProcess9"/>
    <dgm:cxn modelId="{6430B285-823D-4185-BD54-DBF9EFA83255}" type="presParOf" srcId="{CBA1699B-7C82-4802-B9D5-2D3ADBB0FD94}" destId="{E90F7EFD-B96B-4197-BE50-D7ED57CF5034}" srcOrd="9" destOrd="0" presId="urn:microsoft.com/office/officeart/2005/8/layout/hProcess9"/>
    <dgm:cxn modelId="{BDA4B1DB-896F-4556-88EE-0576EB4CD323}" type="presParOf" srcId="{CBA1699B-7C82-4802-B9D5-2D3ADBB0FD94}" destId="{7A7EC1B6-9345-44EA-95DE-1AD6D7F21E7D}" srcOrd="10" destOrd="0" presId="urn:microsoft.com/office/officeart/2005/8/layout/hProcess9"/>
    <dgm:cxn modelId="{0DC3E546-78C4-4020-BC9F-7E09F6DF2B67}" type="presParOf" srcId="{CBA1699B-7C82-4802-B9D5-2D3ADBB0FD94}" destId="{91E7B899-265D-4CF6-8E43-2EA3C6796F18}" srcOrd="11" destOrd="0" presId="urn:microsoft.com/office/officeart/2005/8/layout/hProcess9"/>
    <dgm:cxn modelId="{2B4F2082-49F4-40D7-B820-1A5942B1930B}" type="presParOf" srcId="{CBA1699B-7C82-4802-B9D5-2D3ADBB0FD94}" destId="{90AC8769-2B46-4BBC-8358-72733AC8F1BC}" srcOrd="12" destOrd="0" presId="urn:microsoft.com/office/officeart/2005/8/layout/hProcess9"/>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36BCCC-A1AF-40F6-8A8E-60D823C8CF8B}" type="doc">
      <dgm:prSet loTypeId="urn:microsoft.com/office/officeart/2005/8/layout/hProcess9" loCatId="process" qsTypeId="urn:microsoft.com/office/officeart/2005/8/quickstyle/simple1" qsCatId="simple" csTypeId="urn:microsoft.com/office/officeart/2005/8/colors/colorful1" csCatId="colorful" phldr="1"/>
      <dgm:spPr/>
    </dgm:pt>
    <dgm:pt modelId="{4D60E5BA-9C5A-4197-82E1-11D22188C3E1}">
      <dgm:prSet phldrT="[Text]"/>
      <dgm:spPr>
        <a:xfrm>
          <a:off x="907" y="419671"/>
          <a:ext cx="683342" cy="559562"/>
        </a:xfrm>
        <a:solidFill>
          <a:sysClr val="window" lastClr="FFFFFF">
            <a:lumMod val="75000"/>
          </a:sysClr>
        </a:solidFill>
        <a:ln w="25400" cap="flat" cmpd="sng" algn="ctr">
          <a:solidFill>
            <a:sysClr val="window" lastClr="FFFFFF">
              <a:lumMod val="65000"/>
            </a:sysClr>
          </a:solidFill>
          <a:prstDash val="solid"/>
        </a:ln>
        <a:effectLst/>
      </dgm:spPr>
      <dgm:t>
        <a:bodyPr/>
        <a:lstStyle/>
        <a:p>
          <a:pPr algn="ctr"/>
          <a:r>
            <a:rPr lang="en-US">
              <a:solidFill>
                <a:sysClr val="window" lastClr="FFFFFF"/>
              </a:solidFill>
              <a:latin typeface="Calibri"/>
              <a:ea typeface="+mn-ea"/>
              <a:cs typeface="+mn-cs"/>
            </a:rPr>
            <a:t>Pre-Prep 1</a:t>
          </a:r>
        </a:p>
      </dgm:t>
    </dgm:pt>
    <dgm:pt modelId="{A142E860-C50B-4AF6-BDFA-28765C41BBC3}" type="parTrans" cxnId="{CBEF4727-DECB-493D-98BC-FE78DBB09CFA}">
      <dgm:prSet/>
      <dgm:spPr/>
      <dgm:t>
        <a:bodyPr/>
        <a:lstStyle/>
        <a:p>
          <a:pPr algn="ctr"/>
          <a:endParaRPr lang="en-US"/>
        </a:p>
      </dgm:t>
    </dgm:pt>
    <dgm:pt modelId="{C3B98EA1-490F-4D3C-9AA8-95C58CB366C9}" type="sibTrans" cxnId="{CBEF4727-DECB-493D-98BC-FE78DBB09CFA}">
      <dgm:prSet/>
      <dgm:spPr/>
      <dgm:t>
        <a:bodyPr/>
        <a:lstStyle/>
        <a:p>
          <a:pPr algn="ctr"/>
          <a:endParaRPr lang="en-US"/>
        </a:p>
      </dgm:t>
    </dgm:pt>
    <dgm:pt modelId="{BC68260A-C8AC-46BC-8BAA-26EBF6271C52}">
      <dgm:prSet/>
      <dgm:spPr>
        <a:xfrm>
          <a:off x="2909214" y="419671"/>
          <a:ext cx="683342" cy="559562"/>
        </a:xfrm>
        <a:solidFill>
          <a:srgbClr val="F7964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a:solidFill>
                <a:sysClr val="window" lastClr="FFFFFF"/>
              </a:solidFill>
              <a:latin typeface="Calibri"/>
              <a:ea typeface="+mn-ea"/>
              <a:cs typeface="+mn-cs"/>
            </a:rPr>
            <a:t>Go-Live</a:t>
          </a:r>
        </a:p>
      </dgm:t>
    </dgm:pt>
    <dgm:pt modelId="{77DF1A8C-3A6E-4396-BE1A-BD79690B693D}" type="parTrans" cxnId="{706FD72C-6331-4FAF-B89F-D722D3E01DDB}">
      <dgm:prSet/>
      <dgm:spPr/>
      <dgm:t>
        <a:bodyPr/>
        <a:lstStyle/>
        <a:p>
          <a:pPr algn="ctr"/>
          <a:endParaRPr lang="en-US"/>
        </a:p>
      </dgm:t>
    </dgm:pt>
    <dgm:pt modelId="{D6107C84-D2D2-4CB4-856B-4B793130D133}" type="sibTrans" cxnId="{706FD72C-6331-4FAF-B89F-D722D3E01DDB}">
      <dgm:prSet/>
      <dgm:spPr/>
      <dgm:t>
        <a:bodyPr/>
        <a:lstStyle/>
        <a:p>
          <a:pPr algn="ctr"/>
          <a:endParaRPr lang="en-US"/>
        </a:p>
      </dgm:t>
    </dgm:pt>
    <dgm:pt modelId="{F93D3F62-B271-4458-9D22-9129A142E1B5}">
      <dgm:prSet phldrT="[Text]"/>
      <dgm:spPr>
        <a:xfrm>
          <a:off x="727984" y="419671"/>
          <a:ext cx="683342" cy="559562"/>
        </a:xfr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a:solidFill>
                <a:sysClr val="window" lastClr="FFFFFF"/>
              </a:solidFill>
              <a:latin typeface="Calibri"/>
              <a:ea typeface="+mn-ea"/>
              <a:cs typeface="+mn-cs"/>
            </a:rPr>
            <a:t>Prepare</a:t>
          </a:r>
        </a:p>
      </dgm:t>
    </dgm:pt>
    <dgm:pt modelId="{E639BB8F-C969-462C-8AC5-C5FB12772CAA}" type="sibTrans" cxnId="{79C156DE-C2AC-4CE3-9818-37A8798D539B}">
      <dgm:prSet/>
      <dgm:spPr/>
      <dgm:t>
        <a:bodyPr/>
        <a:lstStyle/>
        <a:p>
          <a:pPr algn="ctr"/>
          <a:endParaRPr lang="en-US"/>
        </a:p>
      </dgm:t>
    </dgm:pt>
    <dgm:pt modelId="{5223C1D3-1FFF-48FE-86A9-790CFF35BBB4}" type="parTrans" cxnId="{79C156DE-C2AC-4CE3-9818-37A8798D539B}">
      <dgm:prSet/>
      <dgm:spPr/>
      <dgm:t>
        <a:bodyPr/>
        <a:lstStyle/>
        <a:p>
          <a:pPr algn="ctr"/>
          <a:endParaRPr lang="en-US"/>
        </a:p>
      </dgm:t>
    </dgm:pt>
    <dgm:pt modelId="{54CC307E-2515-4702-B189-74E5D64C78AE}">
      <dgm:prSet/>
      <dgm:spPr>
        <a:xfrm>
          <a:off x="2182137" y="419671"/>
          <a:ext cx="683342" cy="559562"/>
        </a:xfr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a:solidFill>
                <a:sysClr val="window" lastClr="FFFFFF"/>
              </a:solidFill>
              <a:latin typeface="Calibri"/>
              <a:ea typeface="+mn-ea"/>
              <a:cs typeface="+mn-cs"/>
            </a:rPr>
            <a:t>UAT</a:t>
          </a:r>
        </a:p>
      </dgm:t>
    </dgm:pt>
    <dgm:pt modelId="{AE079A6B-37D6-4CE3-907E-13F8D49F2393}" type="sibTrans" cxnId="{0C9D2E3C-5C08-4832-BB5B-8829C9C7BAD4}">
      <dgm:prSet/>
      <dgm:spPr/>
      <dgm:t>
        <a:bodyPr/>
        <a:lstStyle/>
        <a:p>
          <a:pPr algn="ctr"/>
          <a:endParaRPr lang="en-US"/>
        </a:p>
      </dgm:t>
    </dgm:pt>
    <dgm:pt modelId="{92891BC0-FFBF-44D6-B6E8-B602AEAC0B56}" type="parTrans" cxnId="{0C9D2E3C-5C08-4832-BB5B-8829C9C7BAD4}">
      <dgm:prSet/>
      <dgm:spPr/>
      <dgm:t>
        <a:bodyPr/>
        <a:lstStyle/>
        <a:p>
          <a:pPr algn="ctr"/>
          <a:endParaRPr lang="en-US"/>
        </a:p>
      </dgm:t>
    </dgm:pt>
    <dgm:pt modelId="{4CDBFB9A-25C9-4209-86A1-06A5E0B4363B}">
      <dgm:prSet phldrT="[Text]"/>
      <dgm:spPr>
        <a:xfrm>
          <a:off x="1455061" y="419671"/>
          <a:ext cx="683342" cy="559562"/>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lgn="ctr"/>
          <a:r>
            <a:rPr lang="en-US">
              <a:solidFill>
                <a:sysClr val="window" lastClr="FFFFFF"/>
              </a:solidFill>
              <a:latin typeface="Calibri"/>
              <a:ea typeface="+mn-ea"/>
              <a:cs typeface="+mn-cs"/>
            </a:rPr>
            <a:t>Migrate</a:t>
          </a:r>
        </a:p>
      </dgm:t>
    </dgm:pt>
    <dgm:pt modelId="{136C0A85-AE7D-4236-A436-93E65C7FD9C4}" type="sibTrans" cxnId="{EE5C33BE-4CC4-4985-AF75-30C26327D69E}">
      <dgm:prSet/>
      <dgm:spPr/>
      <dgm:t>
        <a:bodyPr/>
        <a:lstStyle/>
        <a:p>
          <a:pPr algn="ctr"/>
          <a:endParaRPr lang="en-US"/>
        </a:p>
      </dgm:t>
    </dgm:pt>
    <dgm:pt modelId="{81497B96-E1C3-4252-83FD-574BF14E7C86}" type="parTrans" cxnId="{EE5C33BE-4CC4-4985-AF75-30C26327D69E}">
      <dgm:prSet/>
      <dgm:spPr/>
      <dgm:t>
        <a:bodyPr/>
        <a:lstStyle/>
        <a:p>
          <a:pPr algn="ctr"/>
          <a:endParaRPr lang="en-US"/>
        </a:p>
      </dgm:t>
    </dgm:pt>
    <dgm:pt modelId="{9EB36DCC-A18B-47DF-A112-D34215FC3291}">
      <dgm:prSet phldrT="[Text]"/>
      <dgm:spPr>
        <a:xfrm>
          <a:off x="907" y="419671"/>
          <a:ext cx="683342" cy="559562"/>
        </a:xfrm>
        <a:solidFill>
          <a:sysClr val="window" lastClr="FFFFFF">
            <a:lumMod val="75000"/>
          </a:sysClr>
        </a:solidFill>
        <a:ln w="25400" cap="flat" cmpd="sng" algn="ctr">
          <a:solidFill>
            <a:sysClr val="window" lastClr="FFFFFF">
              <a:lumMod val="65000"/>
            </a:sysClr>
          </a:solidFill>
          <a:prstDash val="solid"/>
        </a:ln>
        <a:effectLst/>
      </dgm:spPr>
      <dgm:t>
        <a:bodyPr/>
        <a:lstStyle/>
        <a:p>
          <a:r>
            <a:rPr lang="en-US">
              <a:solidFill>
                <a:sysClr val="window" lastClr="FFFFFF"/>
              </a:solidFill>
              <a:latin typeface="Calibri"/>
              <a:ea typeface="+mn-ea"/>
              <a:cs typeface="+mn-cs"/>
            </a:rPr>
            <a:t>Pre-Prep 2</a:t>
          </a:r>
        </a:p>
      </dgm:t>
    </dgm:pt>
    <dgm:pt modelId="{903711A6-9B0A-40A7-8063-79B037467CA8}" type="parTrans" cxnId="{409D099A-7871-4AF4-90AC-38C1979722B9}">
      <dgm:prSet/>
      <dgm:spPr/>
      <dgm:t>
        <a:bodyPr/>
        <a:lstStyle/>
        <a:p>
          <a:endParaRPr lang="en-US"/>
        </a:p>
      </dgm:t>
    </dgm:pt>
    <dgm:pt modelId="{2C678844-CB7F-4ED0-8BF0-30149C43CB76}" type="sibTrans" cxnId="{409D099A-7871-4AF4-90AC-38C1979722B9}">
      <dgm:prSet/>
      <dgm:spPr/>
      <dgm:t>
        <a:bodyPr/>
        <a:lstStyle/>
        <a:p>
          <a:endParaRPr lang="en-US"/>
        </a:p>
      </dgm:t>
    </dgm:pt>
    <dgm:pt modelId="{34A9FA5B-EA5F-4763-9D47-A7C50A7F519C}" type="pres">
      <dgm:prSet presAssocID="{AF36BCCC-A1AF-40F6-8A8E-60D823C8CF8B}" presName="CompostProcess" presStyleCnt="0">
        <dgm:presLayoutVars>
          <dgm:dir/>
          <dgm:resizeHandles val="exact"/>
        </dgm:presLayoutVars>
      </dgm:prSet>
      <dgm:spPr/>
    </dgm:pt>
    <dgm:pt modelId="{5D4D9A7C-0CD6-4181-8FC8-64CEBC83B0E9}" type="pres">
      <dgm:prSet presAssocID="{AF36BCCC-A1AF-40F6-8A8E-60D823C8CF8B}" presName="arrow" presStyleLbl="bgShp" presStyleIdx="0" presStyleCnt="1" custScaleX="117647" custLinFactNeighborX="5467"/>
      <dgm:spPr>
        <a:xfrm>
          <a:off x="1" y="0"/>
          <a:ext cx="3593463" cy="1398905"/>
        </a:xfrm>
        <a:prstGeom prst="rightArrow">
          <a:avLst/>
        </a:prstGeom>
        <a:solidFill>
          <a:srgbClr val="C0504D">
            <a:tint val="40000"/>
            <a:hueOff val="0"/>
            <a:satOff val="0"/>
            <a:lumOff val="0"/>
            <a:alphaOff val="0"/>
          </a:srgbClr>
        </a:solidFill>
        <a:ln>
          <a:noFill/>
        </a:ln>
        <a:effectLst/>
      </dgm:spPr>
    </dgm:pt>
    <dgm:pt modelId="{CBA1699B-7C82-4802-B9D5-2D3ADBB0FD94}" type="pres">
      <dgm:prSet presAssocID="{AF36BCCC-A1AF-40F6-8A8E-60D823C8CF8B}" presName="linearProcess" presStyleCnt="0"/>
      <dgm:spPr/>
    </dgm:pt>
    <dgm:pt modelId="{E640E867-999A-4F81-AB54-B6D07FD30912}" type="pres">
      <dgm:prSet presAssocID="{4D60E5BA-9C5A-4197-82E1-11D22188C3E1}" presName="textNode" presStyleLbl="node1" presStyleIdx="0" presStyleCnt="6">
        <dgm:presLayoutVars>
          <dgm:bulletEnabled val="1"/>
        </dgm:presLayoutVars>
      </dgm:prSet>
      <dgm:spPr>
        <a:prstGeom prst="roundRect">
          <a:avLst/>
        </a:prstGeom>
      </dgm:spPr>
    </dgm:pt>
    <dgm:pt modelId="{FE56A40A-8770-4D9F-8823-75F89C2DBC41}" type="pres">
      <dgm:prSet presAssocID="{C3B98EA1-490F-4D3C-9AA8-95C58CB366C9}" presName="sibTrans" presStyleCnt="0"/>
      <dgm:spPr/>
    </dgm:pt>
    <dgm:pt modelId="{CDBB2042-390D-4444-9277-0D309B0D0518}" type="pres">
      <dgm:prSet presAssocID="{9EB36DCC-A18B-47DF-A112-D34215FC3291}" presName="textNode" presStyleLbl="node1" presStyleIdx="1" presStyleCnt="6">
        <dgm:presLayoutVars>
          <dgm:bulletEnabled val="1"/>
        </dgm:presLayoutVars>
      </dgm:prSet>
      <dgm:spPr>
        <a:prstGeom prst="roundRect">
          <a:avLst/>
        </a:prstGeom>
      </dgm:spPr>
    </dgm:pt>
    <dgm:pt modelId="{3FC0268E-11D9-46F8-82A8-B9D9E1671CEA}" type="pres">
      <dgm:prSet presAssocID="{2C678844-CB7F-4ED0-8BF0-30149C43CB76}" presName="sibTrans" presStyleCnt="0"/>
      <dgm:spPr/>
    </dgm:pt>
    <dgm:pt modelId="{14CA2D2B-68AA-4C75-B65A-6668A8BCF977}" type="pres">
      <dgm:prSet presAssocID="{F93D3F62-B271-4458-9D22-9129A142E1B5}" presName="textNode" presStyleLbl="node1" presStyleIdx="2" presStyleCnt="6">
        <dgm:presLayoutVars>
          <dgm:bulletEnabled val="1"/>
        </dgm:presLayoutVars>
      </dgm:prSet>
      <dgm:spPr>
        <a:prstGeom prst="roundRect">
          <a:avLst/>
        </a:prstGeom>
      </dgm:spPr>
    </dgm:pt>
    <dgm:pt modelId="{5BE72EC9-5D4E-48AE-84AC-647E1238FA0E}" type="pres">
      <dgm:prSet presAssocID="{E639BB8F-C969-462C-8AC5-C5FB12772CAA}" presName="sibTrans" presStyleCnt="0"/>
      <dgm:spPr/>
    </dgm:pt>
    <dgm:pt modelId="{E209B23A-BFF6-49BA-8E75-9705EE16712F}" type="pres">
      <dgm:prSet presAssocID="{4CDBFB9A-25C9-4209-86A1-06A5E0B4363B}" presName="textNode" presStyleLbl="node1" presStyleIdx="3" presStyleCnt="6">
        <dgm:presLayoutVars>
          <dgm:bulletEnabled val="1"/>
        </dgm:presLayoutVars>
      </dgm:prSet>
      <dgm:spPr>
        <a:prstGeom prst="roundRect">
          <a:avLst/>
        </a:prstGeom>
      </dgm:spPr>
    </dgm:pt>
    <dgm:pt modelId="{778F2396-8F95-431E-AF63-CDFF0FE76612}" type="pres">
      <dgm:prSet presAssocID="{136C0A85-AE7D-4236-A436-93E65C7FD9C4}" presName="sibTrans" presStyleCnt="0"/>
      <dgm:spPr/>
    </dgm:pt>
    <dgm:pt modelId="{87150EB7-0398-42FF-88C5-42B724877B27}" type="pres">
      <dgm:prSet presAssocID="{54CC307E-2515-4702-B189-74E5D64C78AE}" presName="textNode" presStyleLbl="node1" presStyleIdx="4" presStyleCnt="6">
        <dgm:presLayoutVars>
          <dgm:bulletEnabled val="1"/>
        </dgm:presLayoutVars>
      </dgm:prSet>
      <dgm:spPr>
        <a:prstGeom prst="roundRect">
          <a:avLst/>
        </a:prstGeom>
      </dgm:spPr>
    </dgm:pt>
    <dgm:pt modelId="{E90F7EFD-B96B-4197-BE50-D7ED57CF5034}" type="pres">
      <dgm:prSet presAssocID="{AE079A6B-37D6-4CE3-907E-13F8D49F2393}" presName="sibTrans" presStyleCnt="0"/>
      <dgm:spPr/>
    </dgm:pt>
    <dgm:pt modelId="{90AC8769-2B46-4BBC-8358-72733AC8F1BC}" type="pres">
      <dgm:prSet presAssocID="{BC68260A-C8AC-46BC-8BAA-26EBF6271C52}" presName="textNode" presStyleLbl="node1" presStyleIdx="5" presStyleCnt="6">
        <dgm:presLayoutVars>
          <dgm:bulletEnabled val="1"/>
        </dgm:presLayoutVars>
      </dgm:prSet>
      <dgm:spPr>
        <a:prstGeom prst="roundRect">
          <a:avLst/>
        </a:prstGeom>
      </dgm:spPr>
    </dgm:pt>
  </dgm:ptLst>
  <dgm:cxnLst>
    <dgm:cxn modelId="{CBEF4727-DECB-493D-98BC-FE78DBB09CFA}" srcId="{AF36BCCC-A1AF-40F6-8A8E-60D823C8CF8B}" destId="{4D60E5BA-9C5A-4197-82E1-11D22188C3E1}" srcOrd="0" destOrd="0" parTransId="{A142E860-C50B-4AF6-BDFA-28765C41BBC3}" sibTransId="{C3B98EA1-490F-4D3C-9AA8-95C58CB366C9}"/>
    <dgm:cxn modelId="{706FD72C-6331-4FAF-B89F-D722D3E01DDB}" srcId="{AF36BCCC-A1AF-40F6-8A8E-60D823C8CF8B}" destId="{BC68260A-C8AC-46BC-8BAA-26EBF6271C52}" srcOrd="5" destOrd="0" parTransId="{77DF1A8C-3A6E-4396-BE1A-BD79690B693D}" sibTransId="{D6107C84-D2D2-4CB4-856B-4B793130D133}"/>
    <dgm:cxn modelId="{8338D92D-1C32-440D-9F08-45B44D8A05FD}" type="presOf" srcId="{AF36BCCC-A1AF-40F6-8A8E-60D823C8CF8B}" destId="{34A9FA5B-EA5F-4763-9D47-A7C50A7F519C}" srcOrd="0" destOrd="0" presId="urn:microsoft.com/office/officeart/2005/8/layout/hProcess9"/>
    <dgm:cxn modelId="{FBFAAE2F-51D2-47A8-9393-4B01327AB868}" type="presOf" srcId="{BC68260A-C8AC-46BC-8BAA-26EBF6271C52}" destId="{90AC8769-2B46-4BBC-8358-72733AC8F1BC}" srcOrd="0" destOrd="0" presId="urn:microsoft.com/office/officeart/2005/8/layout/hProcess9"/>
    <dgm:cxn modelId="{0C9D2E3C-5C08-4832-BB5B-8829C9C7BAD4}" srcId="{AF36BCCC-A1AF-40F6-8A8E-60D823C8CF8B}" destId="{54CC307E-2515-4702-B189-74E5D64C78AE}" srcOrd="4" destOrd="0" parTransId="{92891BC0-FFBF-44D6-B6E8-B602AEAC0B56}" sibTransId="{AE079A6B-37D6-4CE3-907E-13F8D49F2393}"/>
    <dgm:cxn modelId="{E7721C49-FBD5-4CCB-BC08-56FB67B85BE5}" type="presOf" srcId="{54CC307E-2515-4702-B189-74E5D64C78AE}" destId="{87150EB7-0398-42FF-88C5-42B724877B27}" srcOrd="0" destOrd="0" presId="urn:microsoft.com/office/officeart/2005/8/layout/hProcess9"/>
    <dgm:cxn modelId="{ACD1D889-21CC-4B28-BA97-965B565BEDE8}" type="presOf" srcId="{4D60E5BA-9C5A-4197-82E1-11D22188C3E1}" destId="{E640E867-999A-4F81-AB54-B6D07FD30912}" srcOrd="0" destOrd="0" presId="urn:microsoft.com/office/officeart/2005/8/layout/hProcess9"/>
    <dgm:cxn modelId="{36A11291-B755-4878-A017-1455542B9F1A}" type="presOf" srcId="{9EB36DCC-A18B-47DF-A112-D34215FC3291}" destId="{CDBB2042-390D-4444-9277-0D309B0D0518}" srcOrd="0" destOrd="0" presId="urn:microsoft.com/office/officeart/2005/8/layout/hProcess9"/>
    <dgm:cxn modelId="{61740899-1465-4D59-BEE0-60BB64FC1F07}" type="presOf" srcId="{F93D3F62-B271-4458-9D22-9129A142E1B5}" destId="{14CA2D2B-68AA-4C75-B65A-6668A8BCF977}" srcOrd="0" destOrd="0" presId="urn:microsoft.com/office/officeart/2005/8/layout/hProcess9"/>
    <dgm:cxn modelId="{409D099A-7871-4AF4-90AC-38C1979722B9}" srcId="{AF36BCCC-A1AF-40F6-8A8E-60D823C8CF8B}" destId="{9EB36DCC-A18B-47DF-A112-D34215FC3291}" srcOrd="1" destOrd="0" parTransId="{903711A6-9B0A-40A7-8063-79B037467CA8}" sibTransId="{2C678844-CB7F-4ED0-8BF0-30149C43CB76}"/>
    <dgm:cxn modelId="{EE5C33BE-4CC4-4985-AF75-30C26327D69E}" srcId="{AF36BCCC-A1AF-40F6-8A8E-60D823C8CF8B}" destId="{4CDBFB9A-25C9-4209-86A1-06A5E0B4363B}" srcOrd="3" destOrd="0" parTransId="{81497B96-E1C3-4252-83FD-574BF14E7C86}" sibTransId="{136C0A85-AE7D-4236-A436-93E65C7FD9C4}"/>
    <dgm:cxn modelId="{074060D0-0201-4F12-A89D-8EB4F01917D2}" type="presOf" srcId="{4CDBFB9A-25C9-4209-86A1-06A5E0B4363B}" destId="{E209B23A-BFF6-49BA-8E75-9705EE16712F}" srcOrd="0" destOrd="0" presId="urn:microsoft.com/office/officeart/2005/8/layout/hProcess9"/>
    <dgm:cxn modelId="{79C156DE-C2AC-4CE3-9818-37A8798D539B}" srcId="{AF36BCCC-A1AF-40F6-8A8E-60D823C8CF8B}" destId="{F93D3F62-B271-4458-9D22-9129A142E1B5}" srcOrd="2" destOrd="0" parTransId="{5223C1D3-1FFF-48FE-86A9-790CFF35BBB4}" sibTransId="{E639BB8F-C969-462C-8AC5-C5FB12772CAA}"/>
    <dgm:cxn modelId="{32B94D9A-7C17-442C-9C8C-035269752D1B}" type="presParOf" srcId="{34A9FA5B-EA5F-4763-9D47-A7C50A7F519C}" destId="{5D4D9A7C-0CD6-4181-8FC8-64CEBC83B0E9}" srcOrd="0" destOrd="0" presId="urn:microsoft.com/office/officeart/2005/8/layout/hProcess9"/>
    <dgm:cxn modelId="{844E61E2-14FF-4D20-B54E-41A84E3E507B}" type="presParOf" srcId="{34A9FA5B-EA5F-4763-9D47-A7C50A7F519C}" destId="{CBA1699B-7C82-4802-B9D5-2D3ADBB0FD94}" srcOrd="1" destOrd="0" presId="urn:microsoft.com/office/officeart/2005/8/layout/hProcess9"/>
    <dgm:cxn modelId="{AFD2493C-68DA-49BA-8B6F-DC8651F4A847}" type="presParOf" srcId="{CBA1699B-7C82-4802-B9D5-2D3ADBB0FD94}" destId="{E640E867-999A-4F81-AB54-B6D07FD30912}" srcOrd="0" destOrd="0" presId="urn:microsoft.com/office/officeart/2005/8/layout/hProcess9"/>
    <dgm:cxn modelId="{8C5FCAD8-6D3F-4565-96CB-E8162E0B0864}" type="presParOf" srcId="{CBA1699B-7C82-4802-B9D5-2D3ADBB0FD94}" destId="{FE56A40A-8770-4D9F-8823-75F89C2DBC41}" srcOrd="1" destOrd="0" presId="urn:microsoft.com/office/officeart/2005/8/layout/hProcess9"/>
    <dgm:cxn modelId="{5375D7C5-3F33-4489-ABD6-0350EA251840}" type="presParOf" srcId="{CBA1699B-7C82-4802-B9D5-2D3ADBB0FD94}" destId="{CDBB2042-390D-4444-9277-0D309B0D0518}" srcOrd="2" destOrd="0" presId="urn:microsoft.com/office/officeart/2005/8/layout/hProcess9"/>
    <dgm:cxn modelId="{09018BDB-AC4C-4419-BEDD-82BD9742C4FA}" type="presParOf" srcId="{CBA1699B-7C82-4802-B9D5-2D3ADBB0FD94}" destId="{3FC0268E-11D9-46F8-82A8-B9D9E1671CEA}" srcOrd="3" destOrd="0" presId="urn:microsoft.com/office/officeart/2005/8/layout/hProcess9"/>
    <dgm:cxn modelId="{6588A60C-9294-4958-9996-F19152BB48F4}" type="presParOf" srcId="{CBA1699B-7C82-4802-B9D5-2D3ADBB0FD94}" destId="{14CA2D2B-68AA-4C75-B65A-6668A8BCF977}" srcOrd="4" destOrd="0" presId="urn:microsoft.com/office/officeart/2005/8/layout/hProcess9"/>
    <dgm:cxn modelId="{76A95F90-9192-4575-803A-EA4281E49947}" type="presParOf" srcId="{CBA1699B-7C82-4802-B9D5-2D3ADBB0FD94}" destId="{5BE72EC9-5D4E-48AE-84AC-647E1238FA0E}" srcOrd="5" destOrd="0" presId="urn:microsoft.com/office/officeart/2005/8/layout/hProcess9"/>
    <dgm:cxn modelId="{2A14796E-14A2-4EFF-8037-F3B220DF1960}" type="presParOf" srcId="{CBA1699B-7C82-4802-B9D5-2D3ADBB0FD94}" destId="{E209B23A-BFF6-49BA-8E75-9705EE16712F}" srcOrd="6" destOrd="0" presId="urn:microsoft.com/office/officeart/2005/8/layout/hProcess9"/>
    <dgm:cxn modelId="{3A6188AE-AA04-4DD5-9567-5F8B11E1285A}" type="presParOf" srcId="{CBA1699B-7C82-4802-B9D5-2D3ADBB0FD94}" destId="{778F2396-8F95-431E-AF63-CDFF0FE76612}" srcOrd="7" destOrd="0" presId="urn:microsoft.com/office/officeart/2005/8/layout/hProcess9"/>
    <dgm:cxn modelId="{784E51F0-8963-4362-A473-1B01AC0F59DE}" type="presParOf" srcId="{CBA1699B-7C82-4802-B9D5-2D3ADBB0FD94}" destId="{87150EB7-0398-42FF-88C5-42B724877B27}" srcOrd="8" destOrd="0" presId="urn:microsoft.com/office/officeart/2005/8/layout/hProcess9"/>
    <dgm:cxn modelId="{6430B285-823D-4185-BD54-DBF9EFA83255}" type="presParOf" srcId="{CBA1699B-7C82-4802-B9D5-2D3ADBB0FD94}" destId="{E90F7EFD-B96B-4197-BE50-D7ED57CF5034}" srcOrd="9" destOrd="0" presId="urn:microsoft.com/office/officeart/2005/8/layout/hProcess9"/>
    <dgm:cxn modelId="{2B4F2082-49F4-40D7-B820-1A5942B1930B}" type="presParOf" srcId="{CBA1699B-7C82-4802-B9D5-2D3ADBB0FD94}" destId="{90AC8769-2B46-4BBC-8358-72733AC8F1BC}" srcOrd="10" destOrd="0" presId="urn:microsoft.com/office/officeart/2005/8/layout/hProcess9"/>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D9A7C-0CD6-4181-8FC8-64CEBC83B0E9}">
      <dsp:nvSpPr>
        <dsp:cNvPr id="0" name=""/>
        <dsp:cNvSpPr/>
      </dsp:nvSpPr>
      <dsp:spPr>
        <a:xfrm>
          <a:off x="2" y="0"/>
          <a:ext cx="4343397" cy="1398905"/>
        </a:xfrm>
        <a:prstGeom prst="rightArrow">
          <a:avLst/>
        </a:prstGeom>
        <a:solidFill>
          <a:srgbClr val="C0504D">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E640E867-999A-4F81-AB54-B6D07FD30912}">
      <dsp:nvSpPr>
        <dsp:cNvPr id="0" name=""/>
        <dsp:cNvSpPr/>
      </dsp:nvSpPr>
      <dsp:spPr>
        <a:xfrm>
          <a:off x="2468" y="419671"/>
          <a:ext cx="593194" cy="559562"/>
        </a:xfrm>
        <a:prstGeom prst="roundRect">
          <a:avLst/>
        </a:prstGeom>
        <a:solidFill>
          <a:sysClr val="window" lastClr="FFFFFF">
            <a:lumMod val="75000"/>
          </a:sysClr>
        </a:solidFill>
        <a:ln w="25400" cap="flat" cmpd="sng" algn="ctr">
          <a:solidFill>
            <a:sysClr val="window" lastClr="FFFFFF">
              <a:lumMod val="6500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Pre-Prep 1</a:t>
          </a:r>
        </a:p>
      </dsp:txBody>
      <dsp:txXfrm>
        <a:off x="29784" y="446987"/>
        <a:ext cx="538562" cy="504930"/>
      </dsp:txXfrm>
    </dsp:sp>
    <dsp:sp modelId="{6772CBF6-4DB5-4E7B-9660-73867DF4B2B3}">
      <dsp:nvSpPr>
        <dsp:cNvPr id="0" name=""/>
        <dsp:cNvSpPr/>
      </dsp:nvSpPr>
      <dsp:spPr>
        <a:xfrm>
          <a:off x="626680" y="419671"/>
          <a:ext cx="593194" cy="559562"/>
        </a:xfrm>
        <a:prstGeom prst="roundRect">
          <a:avLst/>
        </a:prstGeom>
        <a:solidFill>
          <a:sysClr val="window" lastClr="FFFFFF">
            <a:lumMod val="75000"/>
          </a:sysClr>
        </a:solidFill>
        <a:ln w="25400" cap="flat" cmpd="sng" algn="ctr">
          <a:solidFill>
            <a:sysClr val="window" lastClr="FFFFFF">
              <a:lumMod val="6500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Pre-Prep 2</a:t>
          </a:r>
        </a:p>
      </dsp:txBody>
      <dsp:txXfrm>
        <a:off x="653996" y="446987"/>
        <a:ext cx="538562" cy="504930"/>
      </dsp:txXfrm>
    </dsp:sp>
    <dsp:sp modelId="{14CA2D2B-68AA-4C75-B65A-6668A8BCF977}">
      <dsp:nvSpPr>
        <dsp:cNvPr id="0" name=""/>
        <dsp:cNvSpPr/>
      </dsp:nvSpPr>
      <dsp:spPr>
        <a:xfrm>
          <a:off x="1250891" y="419671"/>
          <a:ext cx="593194" cy="559562"/>
        </a:xfrm>
        <a:prstGeom prst="roundRect">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Prepare</a:t>
          </a:r>
        </a:p>
      </dsp:txBody>
      <dsp:txXfrm>
        <a:off x="1278207" y="446987"/>
        <a:ext cx="538562" cy="504930"/>
      </dsp:txXfrm>
    </dsp:sp>
    <dsp:sp modelId="{E209B23A-BFF6-49BA-8E75-9705EE16712F}">
      <dsp:nvSpPr>
        <dsp:cNvPr id="0" name=""/>
        <dsp:cNvSpPr/>
      </dsp:nvSpPr>
      <dsp:spPr>
        <a:xfrm>
          <a:off x="1875102" y="419671"/>
          <a:ext cx="593194" cy="559562"/>
        </a:xfrm>
        <a:prstGeom prst="roundRect">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Migrate</a:t>
          </a:r>
        </a:p>
      </dsp:txBody>
      <dsp:txXfrm>
        <a:off x="1902418" y="446987"/>
        <a:ext cx="538562" cy="504930"/>
      </dsp:txXfrm>
    </dsp:sp>
    <dsp:sp modelId="{87150EB7-0398-42FF-88C5-42B724877B27}">
      <dsp:nvSpPr>
        <dsp:cNvPr id="0" name=""/>
        <dsp:cNvSpPr/>
      </dsp:nvSpPr>
      <dsp:spPr>
        <a:xfrm>
          <a:off x="2499314" y="419671"/>
          <a:ext cx="593194" cy="559562"/>
        </a:xfrm>
        <a:prstGeom prst="roundRect">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UAT</a:t>
          </a:r>
        </a:p>
      </dsp:txBody>
      <dsp:txXfrm>
        <a:off x="2526630" y="446987"/>
        <a:ext cx="538562" cy="504930"/>
      </dsp:txXfrm>
    </dsp:sp>
    <dsp:sp modelId="{7A7EC1B6-9345-44EA-95DE-1AD6D7F21E7D}">
      <dsp:nvSpPr>
        <dsp:cNvPr id="0" name=""/>
        <dsp:cNvSpPr/>
      </dsp:nvSpPr>
      <dsp:spPr>
        <a:xfrm>
          <a:off x="3123525" y="419671"/>
          <a:ext cx="593194" cy="559562"/>
        </a:xfrm>
        <a:prstGeom prst="roundRect">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SOR</a:t>
          </a:r>
        </a:p>
      </dsp:txBody>
      <dsp:txXfrm>
        <a:off x="3150841" y="446987"/>
        <a:ext cx="538562" cy="504930"/>
      </dsp:txXfrm>
    </dsp:sp>
    <dsp:sp modelId="{90AC8769-2B46-4BBC-8358-72733AC8F1BC}">
      <dsp:nvSpPr>
        <dsp:cNvPr id="0" name=""/>
        <dsp:cNvSpPr/>
      </dsp:nvSpPr>
      <dsp:spPr>
        <a:xfrm>
          <a:off x="3747736" y="419671"/>
          <a:ext cx="593194" cy="559562"/>
        </a:xfrm>
        <a:prstGeom prst="roundRect">
          <a:avLst/>
        </a:prstGeom>
        <a:solidFill>
          <a:srgbClr val="F79646">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Go-Live</a:t>
          </a:r>
        </a:p>
      </dsp:txBody>
      <dsp:txXfrm>
        <a:off x="3775052" y="446987"/>
        <a:ext cx="538562" cy="50493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4D9A7C-0CD6-4181-8FC8-64CEBC83B0E9}">
      <dsp:nvSpPr>
        <dsp:cNvPr id="0" name=""/>
        <dsp:cNvSpPr/>
      </dsp:nvSpPr>
      <dsp:spPr>
        <a:xfrm>
          <a:off x="2" y="0"/>
          <a:ext cx="4343397" cy="1398905"/>
        </a:xfrm>
        <a:prstGeom prst="rightArrow">
          <a:avLst/>
        </a:prstGeom>
        <a:solidFill>
          <a:srgbClr val="C0504D">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E640E867-999A-4F81-AB54-B6D07FD30912}">
      <dsp:nvSpPr>
        <dsp:cNvPr id="0" name=""/>
        <dsp:cNvSpPr/>
      </dsp:nvSpPr>
      <dsp:spPr>
        <a:xfrm>
          <a:off x="291" y="419671"/>
          <a:ext cx="693581" cy="559562"/>
        </a:xfrm>
        <a:prstGeom prst="roundRect">
          <a:avLst/>
        </a:prstGeom>
        <a:solidFill>
          <a:sysClr val="window" lastClr="FFFFFF">
            <a:lumMod val="75000"/>
          </a:sysClr>
        </a:solidFill>
        <a:ln w="25400" cap="flat" cmpd="sng" algn="ctr">
          <a:solidFill>
            <a:sysClr val="window" lastClr="FFFFFF">
              <a:lumMod val="6500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a:ea typeface="+mn-ea"/>
              <a:cs typeface="+mn-cs"/>
            </a:rPr>
            <a:t>Pre-Prep 1</a:t>
          </a:r>
        </a:p>
      </dsp:txBody>
      <dsp:txXfrm>
        <a:off x="27607" y="446987"/>
        <a:ext cx="638949" cy="504930"/>
      </dsp:txXfrm>
    </dsp:sp>
    <dsp:sp modelId="{CDBB2042-390D-4444-9277-0D309B0D0518}">
      <dsp:nvSpPr>
        <dsp:cNvPr id="0" name=""/>
        <dsp:cNvSpPr/>
      </dsp:nvSpPr>
      <dsp:spPr>
        <a:xfrm>
          <a:off x="730138" y="419671"/>
          <a:ext cx="693581" cy="559562"/>
        </a:xfrm>
        <a:prstGeom prst="roundRect">
          <a:avLst/>
        </a:prstGeom>
        <a:solidFill>
          <a:sysClr val="window" lastClr="FFFFFF">
            <a:lumMod val="75000"/>
          </a:sysClr>
        </a:solidFill>
        <a:ln w="25400" cap="flat" cmpd="sng" algn="ctr">
          <a:solidFill>
            <a:sysClr val="window" lastClr="FFFFFF">
              <a:lumMod val="6500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a:ea typeface="+mn-ea"/>
              <a:cs typeface="+mn-cs"/>
            </a:rPr>
            <a:t>Pre-Prep 2</a:t>
          </a:r>
        </a:p>
      </dsp:txBody>
      <dsp:txXfrm>
        <a:off x="757454" y="446987"/>
        <a:ext cx="638949" cy="504930"/>
      </dsp:txXfrm>
    </dsp:sp>
    <dsp:sp modelId="{14CA2D2B-68AA-4C75-B65A-6668A8BCF977}">
      <dsp:nvSpPr>
        <dsp:cNvPr id="0" name=""/>
        <dsp:cNvSpPr/>
      </dsp:nvSpPr>
      <dsp:spPr>
        <a:xfrm>
          <a:off x="1459985" y="419671"/>
          <a:ext cx="693581" cy="559562"/>
        </a:xfrm>
        <a:prstGeom prst="roundRect">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a:ea typeface="+mn-ea"/>
              <a:cs typeface="+mn-cs"/>
            </a:rPr>
            <a:t>Prepare</a:t>
          </a:r>
        </a:p>
      </dsp:txBody>
      <dsp:txXfrm>
        <a:off x="1487301" y="446987"/>
        <a:ext cx="638949" cy="504930"/>
      </dsp:txXfrm>
    </dsp:sp>
    <dsp:sp modelId="{E209B23A-BFF6-49BA-8E75-9705EE16712F}">
      <dsp:nvSpPr>
        <dsp:cNvPr id="0" name=""/>
        <dsp:cNvSpPr/>
      </dsp:nvSpPr>
      <dsp:spPr>
        <a:xfrm>
          <a:off x="2189832" y="419671"/>
          <a:ext cx="693581" cy="559562"/>
        </a:xfrm>
        <a:prstGeom prst="roundRect">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a:ea typeface="+mn-ea"/>
              <a:cs typeface="+mn-cs"/>
            </a:rPr>
            <a:t>Migrate</a:t>
          </a:r>
        </a:p>
      </dsp:txBody>
      <dsp:txXfrm>
        <a:off x="2217148" y="446987"/>
        <a:ext cx="638949" cy="504930"/>
      </dsp:txXfrm>
    </dsp:sp>
    <dsp:sp modelId="{87150EB7-0398-42FF-88C5-42B724877B27}">
      <dsp:nvSpPr>
        <dsp:cNvPr id="0" name=""/>
        <dsp:cNvSpPr/>
      </dsp:nvSpPr>
      <dsp:spPr>
        <a:xfrm>
          <a:off x="2919679" y="419671"/>
          <a:ext cx="693581" cy="559562"/>
        </a:xfrm>
        <a:prstGeom prst="roundRect">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a:ea typeface="+mn-ea"/>
              <a:cs typeface="+mn-cs"/>
            </a:rPr>
            <a:t>UAT</a:t>
          </a:r>
        </a:p>
      </dsp:txBody>
      <dsp:txXfrm>
        <a:off x="2946995" y="446987"/>
        <a:ext cx="638949" cy="504930"/>
      </dsp:txXfrm>
    </dsp:sp>
    <dsp:sp modelId="{90AC8769-2B46-4BBC-8358-72733AC8F1BC}">
      <dsp:nvSpPr>
        <dsp:cNvPr id="0" name=""/>
        <dsp:cNvSpPr/>
      </dsp:nvSpPr>
      <dsp:spPr>
        <a:xfrm>
          <a:off x="3649527" y="419671"/>
          <a:ext cx="693581" cy="559562"/>
        </a:xfrm>
        <a:prstGeom prst="roundRect">
          <a:avLst/>
        </a:prstGeom>
        <a:solidFill>
          <a:srgbClr val="F79646">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solidFill>
                <a:sysClr val="window" lastClr="FFFFFF"/>
              </a:solidFill>
              <a:latin typeface="Calibri"/>
              <a:ea typeface="+mn-ea"/>
              <a:cs typeface="+mn-cs"/>
            </a:rPr>
            <a:t>Go-Live</a:t>
          </a:r>
        </a:p>
      </dsp:txBody>
      <dsp:txXfrm>
        <a:off x="3676843" y="446987"/>
        <a:ext cx="638949" cy="50493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B54EAFE9D4248879BD37D941E99821F"/>
        <w:category>
          <w:name w:val="General"/>
          <w:gallery w:val="placeholder"/>
        </w:category>
        <w:types>
          <w:type w:val="bbPlcHdr"/>
        </w:types>
        <w:behaviors>
          <w:behavior w:val="content"/>
        </w:behaviors>
        <w:guid w:val="{2D2B3946-A4A5-40E3-9A35-1ADF5735352B}"/>
      </w:docPartPr>
      <w:docPartBody>
        <w:p w:rsidR="00A15A05" w:rsidRDefault="008D77F4">
          <w:pPr>
            <w:pStyle w:val="8B54EAFE9D4248879BD37D941E99821F"/>
          </w:pPr>
          <w:r w:rsidRPr="00D37C32">
            <w:rPr>
              <w:rStyle w:val="PlaceholderText"/>
            </w:rPr>
            <w:t>Click here to enter text.</w:t>
          </w:r>
        </w:p>
      </w:docPartBody>
    </w:docPart>
    <w:docPart>
      <w:docPartPr>
        <w:name w:val="29262CD7EEEB4320A8DD816A86FB246C"/>
        <w:category>
          <w:name w:val="General"/>
          <w:gallery w:val="placeholder"/>
        </w:category>
        <w:types>
          <w:type w:val="bbPlcHdr"/>
        </w:types>
        <w:behaviors>
          <w:behavior w:val="content"/>
        </w:behaviors>
        <w:guid w:val="{E3150DE5-BC70-4FE0-BBDA-ED57CB25E3D9}"/>
      </w:docPartPr>
      <w:docPartBody>
        <w:p w:rsidR="00A15A05" w:rsidRDefault="008D77F4">
          <w:pPr>
            <w:pStyle w:val="29262CD7EEEB4320A8DD816A86FB246C"/>
          </w:pPr>
          <w:r w:rsidRPr="00D37C32">
            <w:rPr>
              <w:rStyle w:val="PlaceholderText"/>
            </w:rPr>
            <w:t>Choose an item.</w:t>
          </w:r>
        </w:p>
      </w:docPartBody>
    </w:docPart>
    <w:docPart>
      <w:docPartPr>
        <w:name w:val="434ED9DBA2814195B97CB20631E2B832"/>
        <w:category>
          <w:name w:val="General"/>
          <w:gallery w:val="placeholder"/>
        </w:category>
        <w:types>
          <w:type w:val="bbPlcHdr"/>
        </w:types>
        <w:behaviors>
          <w:behavior w:val="content"/>
        </w:behaviors>
        <w:guid w:val="{2424C6D3-96EA-46EE-88AA-04944B68323F}"/>
      </w:docPartPr>
      <w:docPartBody>
        <w:p w:rsidR="00A15A05" w:rsidRDefault="008D77F4">
          <w:pPr>
            <w:pStyle w:val="434ED9DBA2814195B97CB20631E2B832"/>
          </w:pPr>
          <w:r w:rsidRPr="006E04CD">
            <w:rPr>
              <w:rStyle w:val="PlaceholderText"/>
            </w:rPr>
            <w:t>Click here to enter text.</w:t>
          </w:r>
        </w:p>
      </w:docPartBody>
    </w:docPart>
    <w:docPart>
      <w:docPartPr>
        <w:name w:val="622C3C33315347798CBBE457FB5B5255"/>
        <w:category>
          <w:name w:val="General"/>
          <w:gallery w:val="placeholder"/>
        </w:category>
        <w:types>
          <w:type w:val="bbPlcHdr"/>
        </w:types>
        <w:behaviors>
          <w:behavior w:val="content"/>
        </w:behaviors>
        <w:guid w:val="{D94AD75D-10F2-4CC7-89E4-36CAF8678B49}"/>
      </w:docPartPr>
      <w:docPartBody>
        <w:p w:rsidR="00A15A05" w:rsidRDefault="008D77F4">
          <w:pPr>
            <w:pStyle w:val="622C3C33315347798CBBE457FB5B5255"/>
          </w:pPr>
          <w:r w:rsidRPr="006E04CD">
            <w:rPr>
              <w:rStyle w:val="PlaceholderText"/>
            </w:rPr>
            <w:t>Click here to enter text.</w:t>
          </w:r>
        </w:p>
      </w:docPartBody>
    </w:docPart>
    <w:docPart>
      <w:docPartPr>
        <w:name w:val="004C519631C046D7846CAD0C2F7E3840"/>
        <w:category>
          <w:name w:val="General"/>
          <w:gallery w:val="placeholder"/>
        </w:category>
        <w:types>
          <w:type w:val="bbPlcHdr"/>
        </w:types>
        <w:behaviors>
          <w:behavior w:val="content"/>
        </w:behaviors>
        <w:guid w:val="{0643FD8A-4520-4733-A4A6-AC1C15FA3F5D}"/>
      </w:docPartPr>
      <w:docPartBody>
        <w:p w:rsidR="00D23516" w:rsidRDefault="00D23516" w:rsidP="00D23516">
          <w:pPr>
            <w:pStyle w:val="004C519631C046D7846CAD0C2F7E3840"/>
          </w:pPr>
          <w:r w:rsidRPr="006E04CD">
            <w:rPr>
              <w:rStyle w:val="PlaceholderText"/>
            </w:rPr>
            <w:t>Click here to enter text.</w:t>
          </w:r>
        </w:p>
      </w:docPartBody>
    </w:docPart>
    <w:docPart>
      <w:docPartPr>
        <w:name w:val="77A236A19C264DF19673AF4C1B72D743"/>
        <w:category>
          <w:name w:val="General"/>
          <w:gallery w:val="placeholder"/>
        </w:category>
        <w:types>
          <w:type w:val="bbPlcHdr"/>
        </w:types>
        <w:behaviors>
          <w:behavior w:val="content"/>
        </w:behaviors>
        <w:guid w:val="{EA0AF738-FF81-4CDD-B8DF-5CC0503D24BB}"/>
      </w:docPartPr>
      <w:docPartBody>
        <w:p w:rsidR="00F747B7" w:rsidRDefault="004E0DBE">
          <w:r w:rsidRPr="00837518">
            <w:rPr>
              <w:rStyle w:val="PlaceholderText"/>
            </w:rPr>
            <w:t>[Title]</w:t>
          </w:r>
        </w:p>
      </w:docPartBody>
    </w:docPart>
    <w:docPart>
      <w:docPartPr>
        <w:name w:val="0AB54A17277D4404B0C2561FD3172972"/>
        <w:category>
          <w:name w:val="General"/>
          <w:gallery w:val="placeholder"/>
        </w:category>
        <w:types>
          <w:type w:val="bbPlcHdr"/>
        </w:types>
        <w:behaviors>
          <w:behavior w:val="content"/>
        </w:behaviors>
        <w:guid w:val="{36DAC59C-600F-4D8D-8022-0BAEE90DA342}"/>
      </w:docPartPr>
      <w:docPartBody>
        <w:p w:rsidR="00F747B7" w:rsidRDefault="004E0DBE">
          <w:r w:rsidRPr="00837518">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w:altName w:val="Segoe UI"/>
    <w:charset w:val="00"/>
    <w:family w:val="swiss"/>
    <w:pitch w:val="variable"/>
    <w:sig w:usb0="A00002AF" w:usb1="4000205B"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emibold">
    <w:altName w:val="Arial"/>
    <w:charset w:val="00"/>
    <w:family w:val="swiss"/>
    <w:pitch w:val="variable"/>
    <w:sig w:usb0="A00002AF" w:usb1="4000205B" w:usb2="00000000" w:usb3="00000000" w:csb0="0000009F" w:csb1="00000000"/>
  </w:font>
  <w:font w:name="Segoe Black">
    <w:altName w:val="Arial"/>
    <w:charset w:val="00"/>
    <w:family w:val="swiss"/>
    <w:pitch w:val="variable"/>
    <w:sig w:usb0="A00002AF" w:usb1="4000205B" w:usb2="00000000" w:usb3="00000000" w:csb0="0000009F" w:csb1="00000000"/>
  </w:font>
  <w:font w:name="Segoe Pro">
    <w:altName w:val="Segoe UI"/>
    <w:charset w:val="00"/>
    <w:family w:val="swiss"/>
    <w:pitch w:val="variable"/>
    <w:sig w:usb0="00000001" w:usb1="4000205B" w:usb2="00000000" w:usb3="00000000" w:csb0="0000009F" w:csb1="00000000"/>
  </w:font>
  <w:font w:name="Segoe Pro Light">
    <w:altName w:val="Segoe UI"/>
    <w:charset w:val="00"/>
    <w:family w:val="swiss"/>
    <w:pitch w:val="variable"/>
    <w:sig w:usb0="A00002AF" w:usb1="4000205B" w:usb2="00000000" w:usb3="00000000" w:csb0="0000009F" w:csb1="00000000"/>
  </w:font>
  <w:font w:name="Segoe Pro Semibold">
    <w:altName w:val="Segoe UI Semibold"/>
    <w:charset w:val="00"/>
    <w:family w:val="swiss"/>
    <w:pitch w:val="variable"/>
    <w:sig w:usb0="A00002AF" w:usb1="4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7F4"/>
    <w:rsid w:val="00075B39"/>
    <w:rsid w:val="000C7A17"/>
    <w:rsid w:val="0010394E"/>
    <w:rsid w:val="001E04D7"/>
    <w:rsid w:val="00201875"/>
    <w:rsid w:val="00206F14"/>
    <w:rsid w:val="00214DD4"/>
    <w:rsid w:val="00277BE1"/>
    <w:rsid w:val="00375E79"/>
    <w:rsid w:val="003A64CB"/>
    <w:rsid w:val="003B5EB5"/>
    <w:rsid w:val="00404B98"/>
    <w:rsid w:val="00410D30"/>
    <w:rsid w:val="00430D26"/>
    <w:rsid w:val="00480740"/>
    <w:rsid w:val="004810E0"/>
    <w:rsid w:val="004E0DBE"/>
    <w:rsid w:val="004E3500"/>
    <w:rsid w:val="004E75CB"/>
    <w:rsid w:val="0052049E"/>
    <w:rsid w:val="00526E11"/>
    <w:rsid w:val="00545320"/>
    <w:rsid w:val="005C233A"/>
    <w:rsid w:val="005C718B"/>
    <w:rsid w:val="005D40A8"/>
    <w:rsid w:val="005D61AB"/>
    <w:rsid w:val="006147C5"/>
    <w:rsid w:val="0062227A"/>
    <w:rsid w:val="00622EC6"/>
    <w:rsid w:val="00651648"/>
    <w:rsid w:val="00654311"/>
    <w:rsid w:val="006D6C16"/>
    <w:rsid w:val="006E55B6"/>
    <w:rsid w:val="007143D4"/>
    <w:rsid w:val="00731960"/>
    <w:rsid w:val="00745D39"/>
    <w:rsid w:val="00796C2D"/>
    <w:rsid w:val="007B3987"/>
    <w:rsid w:val="007E1696"/>
    <w:rsid w:val="008566C6"/>
    <w:rsid w:val="0089797D"/>
    <w:rsid w:val="008A4063"/>
    <w:rsid w:val="008A436E"/>
    <w:rsid w:val="008C131B"/>
    <w:rsid w:val="008D77F4"/>
    <w:rsid w:val="008E5721"/>
    <w:rsid w:val="00907683"/>
    <w:rsid w:val="00910C09"/>
    <w:rsid w:val="009508D7"/>
    <w:rsid w:val="009C33E0"/>
    <w:rsid w:val="009C7C86"/>
    <w:rsid w:val="00A15A05"/>
    <w:rsid w:val="00A9138D"/>
    <w:rsid w:val="00A91C50"/>
    <w:rsid w:val="00AB5CEB"/>
    <w:rsid w:val="00AE344D"/>
    <w:rsid w:val="00B12E95"/>
    <w:rsid w:val="00B51C90"/>
    <w:rsid w:val="00B531CC"/>
    <w:rsid w:val="00B671C0"/>
    <w:rsid w:val="00B91E59"/>
    <w:rsid w:val="00BC2978"/>
    <w:rsid w:val="00C12276"/>
    <w:rsid w:val="00C14D9A"/>
    <w:rsid w:val="00C15AC6"/>
    <w:rsid w:val="00CB2B6D"/>
    <w:rsid w:val="00CD2773"/>
    <w:rsid w:val="00CD5A49"/>
    <w:rsid w:val="00CF1D87"/>
    <w:rsid w:val="00D23516"/>
    <w:rsid w:val="00D6427F"/>
    <w:rsid w:val="00D86230"/>
    <w:rsid w:val="00D86C93"/>
    <w:rsid w:val="00DC3D33"/>
    <w:rsid w:val="00E03DDB"/>
    <w:rsid w:val="00E46B96"/>
    <w:rsid w:val="00F42850"/>
    <w:rsid w:val="00F43D24"/>
    <w:rsid w:val="00F72176"/>
    <w:rsid w:val="00F747B7"/>
    <w:rsid w:val="00F749C7"/>
    <w:rsid w:val="00FA2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0DBE"/>
    <w:rPr>
      <w:color w:val="808080"/>
    </w:rPr>
  </w:style>
  <w:style w:type="paragraph" w:customStyle="1" w:styleId="8B54EAFE9D4248879BD37D941E99821F">
    <w:name w:val="8B54EAFE9D4248879BD37D941E99821F"/>
  </w:style>
  <w:style w:type="paragraph" w:customStyle="1" w:styleId="712D1C17E7C146D9885840721B6F23AF">
    <w:name w:val="712D1C17E7C146D9885840721B6F23AF"/>
  </w:style>
  <w:style w:type="paragraph" w:customStyle="1" w:styleId="29262CD7EEEB4320A8DD816A86FB246C">
    <w:name w:val="29262CD7EEEB4320A8DD816A86FB246C"/>
  </w:style>
  <w:style w:type="character" w:styleId="Strong">
    <w:name w:val="Strong"/>
    <w:basedOn w:val="DefaultParagraphFont"/>
    <w:uiPriority w:val="22"/>
    <w:qFormat/>
    <w:rPr>
      <w:b/>
      <w:bCs/>
    </w:rPr>
  </w:style>
  <w:style w:type="paragraph" w:customStyle="1" w:styleId="3194B1A007F04346BCDC3DF766A053BE">
    <w:name w:val="3194B1A007F04346BCDC3DF766A053BE"/>
  </w:style>
  <w:style w:type="paragraph" w:customStyle="1" w:styleId="C51FE2DFDE6B43EF8FBFACE9CA69A985">
    <w:name w:val="C51FE2DFDE6B43EF8FBFACE9CA69A985"/>
  </w:style>
  <w:style w:type="paragraph" w:customStyle="1" w:styleId="BB456EF8F89B42239EC7B9DB74CCA60D">
    <w:name w:val="BB456EF8F89B42239EC7B9DB74CCA60D"/>
  </w:style>
  <w:style w:type="paragraph" w:customStyle="1" w:styleId="EF7077D263C742B1B5E369FCA08CE9F2">
    <w:name w:val="EF7077D263C742B1B5E369FCA08CE9F2"/>
  </w:style>
  <w:style w:type="paragraph" w:customStyle="1" w:styleId="14656CA529F74CC2A177CAADF583DEAE">
    <w:name w:val="14656CA529F74CC2A177CAADF583DEAE"/>
  </w:style>
  <w:style w:type="paragraph" w:customStyle="1" w:styleId="434ED9DBA2814195B97CB20631E2B832">
    <w:name w:val="434ED9DBA2814195B97CB20631E2B832"/>
  </w:style>
  <w:style w:type="paragraph" w:customStyle="1" w:styleId="C05A61DBC0BD4F2CBF09D79BE03EAF35">
    <w:name w:val="C05A61DBC0BD4F2CBF09D79BE03EAF35"/>
  </w:style>
  <w:style w:type="paragraph" w:customStyle="1" w:styleId="622C3C33315347798CBBE457FB5B5255">
    <w:name w:val="622C3C33315347798CBBE457FB5B5255"/>
  </w:style>
  <w:style w:type="paragraph" w:customStyle="1" w:styleId="004C519631C046D7846CAD0C2F7E3840">
    <w:name w:val="004C519631C046D7846CAD0C2F7E3840"/>
    <w:rsid w:val="00D23516"/>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astSharedByUser xmlns="65a0677d-4fd6-4e60-9b48-22458721ae33">joe.limon_nike.com#ext#@microsoft.onmicrosoft.com</LastSharedByUser>
    <SharedWithUsers xmlns="65a0677d-4fd6-4e60-9b48-22458721ae33">
      <UserInfo>
        <DisplayName>Gilstrap, Jennifer (ETW - FLEX)</DisplayName>
        <AccountId>7677</AccountId>
        <AccountType/>
      </UserInfo>
      <UserInfo>
        <DisplayName>Thomas, Kim</DisplayName>
        <AccountId>9790</AccountId>
        <AccountType/>
      </UserInfo>
    </SharedWithUsers>
    <LastSharedByTime xmlns="65a0677d-4fd6-4e60-9b48-22458721ae33">2017-05-10T02:15:51+00:00</LastSharedByTim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F24A51DB993FB4BAE4316A1B08BFAAA" ma:contentTypeVersion="6" ma:contentTypeDescription="Create a new document." ma:contentTypeScope="" ma:versionID="e91c3d94ec50f2d24fb307a888ceefe1">
  <xsd:schema xmlns:xsd="http://www.w3.org/2001/XMLSchema" xmlns:xs="http://www.w3.org/2001/XMLSchema" xmlns:p="http://schemas.microsoft.com/office/2006/metadata/properties" xmlns:ns2="7bbba4eb-febd-47d2-85dc-16fa385c7e3d" xmlns:ns3="65a0677d-4fd6-4e60-9b48-22458721ae33" targetNamespace="http://schemas.microsoft.com/office/2006/metadata/properties" ma:root="true" ma:fieldsID="c69d1d7b9493a7c7e60419c5aaee01fd" ns2:_="" ns3:_="">
    <xsd:import namespace="7bbba4eb-febd-47d2-85dc-16fa385c7e3d"/>
    <xsd:import namespace="65a0677d-4fd6-4e60-9b48-22458721ae3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bba4eb-febd-47d2-85dc-16fa385c7e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5a0677d-4fd6-4e60-9b48-22458721ae3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hidden="true" ma:internalName="LastSharedByUser" ma:readOnly="true">
      <xsd:simpleType>
        <xsd:restriction base="dms:Note"/>
      </xsd:simpleType>
    </xsd:element>
    <xsd:element name="LastSharedByTime" ma:index="13"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7C4C4-4619-42D5-A348-F4DCEEAFC7F6}">
  <ds:schemaRefs>
    <ds:schemaRef ds:uri="http://schemas.microsoft.com/sharepoint/v3/contenttype/forms"/>
  </ds:schemaRefs>
</ds:datastoreItem>
</file>

<file path=customXml/itemProps2.xml><?xml version="1.0" encoding="utf-8"?>
<ds:datastoreItem xmlns:ds="http://schemas.openxmlformats.org/officeDocument/2006/customXml" ds:itemID="{BF840982-44F0-4604-8638-FAC15EE5C310}">
  <ds:schemaRefs>
    <ds:schemaRef ds:uri="http://purl.org/dc/terms/"/>
    <ds:schemaRef ds:uri="http://schemas.openxmlformats.org/package/2006/metadata/core-properties"/>
    <ds:schemaRef ds:uri="7bbba4eb-febd-47d2-85dc-16fa385c7e3d"/>
    <ds:schemaRef ds:uri="http://purl.org/dc/dcmitype/"/>
    <ds:schemaRef ds:uri="http://schemas.microsoft.com/office/2006/documentManagement/types"/>
    <ds:schemaRef ds:uri="http://purl.org/dc/elements/1.1/"/>
    <ds:schemaRef ds:uri="http://schemas.microsoft.com/office/2006/metadata/properties"/>
    <ds:schemaRef ds:uri="http://schemas.microsoft.com/office/infopath/2007/PartnerControls"/>
    <ds:schemaRef ds:uri="65a0677d-4fd6-4e60-9b48-22458721ae33"/>
    <ds:schemaRef ds:uri="http://www.w3.org/XML/1998/namespace"/>
  </ds:schemaRefs>
</ds:datastoreItem>
</file>

<file path=customXml/itemProps3.xml><?xml version="1.0" encoding="utf-8"?>
<ds:datastoreItem xmlns:ds="http://schemas.openxmlformats.org/officeDocument/2006/customXml" ds:itemID="{2030A255-3E6A-4259-99F3-52AD47FAC3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bba4eb-febd-47d2-85dc-16fa385c7e3d"/>
    <ds:schemaRef ds:uri="65a0677d-4fd6-4e60-9b48-22458721ae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B2A9CE-05D9-4209-96B9-472EBDEC1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7766</Words>
  <Characters>44267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Manulife Migration Approach Document</vt:lpstr>
    </vt:vector>
  </TitlesOfParts>
  <Manager/>
  <Company/>
  <LinksUpToDate>false</LinksUpToDate>
  <CharactersWithSpaces>51930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Manulife Migration Approach Document</dc:title>
  <dc:subject>Manulife Migration Approach Document</dc:subject>
  <dc:creator/>
  <cp:keywords/>
  <dc:description/>
  <cp:lastModifiedBy/>
  <cp:revision>1</cp:revision>
  <dcterms:created xsi:type="dcterms:W3CDTF">2018-01-18T05:54:00Z</dcterms:created>
  <dcterms:modified xsi:type="dcterms:W3CDTF">2018-01-18T05:54:00Z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0x010100EF24A51DB993FB4BAE4316A1B08BFAAA</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SetBy">
    <vt:lpwstr>jnathwan@microsoft.com</vt:lpwstr>
  </property>
  <property fmtid="{D5CDD505-2E9C-101B-9397-08002B2CF9AE}" pid="7" name="MSIP_Label_f42aa342-8706-4288-bd11-ebb85995028c_SetDate">
    <vt:lpwstr>2017-04-28T18:27:57.6855066+05:30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y fmtid="{D5CDD505-2E9C-101B-9397-08002B2CF9AE}" pid="12" name="_dlc_DocIdItemGuid">
    <vt:lpwstr>36f737ba-7329-4816-886e-5a30bdd1cbf4</vt:lpwstr>
  </property>
  <property fmtid="{D5CDD505-2E9C-101B-9397-08002B2CF9AE}" pid="13" name="ServicesDomain">
    <vt:lpwstr/>
  </property>
  <property fmtid="{D5CDD505-2E9C-101B-9397-08002B2CF9AE}" pid="14" name="VerticalIndustries">
    <vt:lpwstr/>
  </property>
  <property fmtid="{D5CDD505-2E9C-101B-9397-08002B2CF9AE}" pid="15" name="MSProducts">
    <vt:lpwstr>61;#Microsoft SharePoint Online|bb04a1fc-7f4f-44c6-9ca6-039801097ecb</vt:lpwstr>
  </property>
  <property fmtid="{D5CDD505-2E9C-101B-9397-08002B2CF9AE}" pid="16" name="ServicesIPTypes">
    <vt:lpwstr/>
  </property>
  <property fmtid="{D5CDD505-2E9C-101B-9397-08002B2CF9AE}" pid="17" name="g6775e77a6d84637a29014d883a4378a">
    <vt:lpwstr/>
  </property>
  <property fmtid="{D5CDD505-2E9C-101B-9397-08002B2CF9AE}" pid="18" name="ServicesCommunities">
    <vt:lpwstr/>
  </property>
  <property fmtid="{D5CDD505-2E9C-101B-9397-08002B2CF9AE}" pid="19" name="af1f5bfae61e4243aac9966cb19580e1">
    <vt:lpwstr/>
  </property>
  <property fmtid="{D5CDD505-2E9C-101B-9397-08002B2CF9AE}" pid="20" name="MSLanguage">
    <vt:lpwstr>261;#English|cb91f272-ce4d-4a7e-9bbf-78b58e3d188d</vt:lpwstr>
  </property>
  <property fmtid="{D5CDD505-2E9C-101B-9397-08002B2CF9AE}" pid="21" name="LastSharedByUser">
    <vt:lpwstr>joe.limon_nike.com#ext#@microsoft.onmicrosoft.com</vt:lpwstr>
  </property>
  <property fmtid="{D5CDD505-2E9C-101B-9397-08002B2CF9AE}" pid="22" name="SharedWithUsers">
    <vt:lpwstr>7677;#Gilstrap, Jennifer (ETW - FLEX);#9790;#Thomas, Kim</vt:lpwstr>
  </property>
  <property fmtid="{D5CDD505-2E9C-101B-9397-08002B2CF9AE}" pid="23" name="LastSharedByTime">
    <vt:filetime>2017-05-10T02:15:51Z</vt:filetime>
  </property>
  <property fmtid="{D5CDD505-2E9C-101B-9397-08002B2CF9AE}" pid="24" name="bc28b5f076654a3b96073bbbebfeb8c9">
    <vt:lpwstr>English|cb91f272-ce4d-4a7e-9bbf-78b58e3d188d</vt:lpwstr>
  </property>
  <property fmtid="{D5CDD505-2E9C-101B-9397-08002B2CF9AE}" pid="25" name="TaxCatchAll">
    <vt:lpwstr>61;#Microsoft SharePoint Online|bb04a1fc-7f4f-44c6-9ca6-039801097ecb;#261;#English|cb91f272-ce4d-4a7e-9bbf-78b58e3d188d</vt:lpwstr>
  </property>
  <property fmtid="{D5CDD505-2E9C-101B-9397-08002B2CF9AE}" pid="26" name="m74a2925250f485f9486ed3f97e2a6b3">
    <vt:lpwstr/>
  </property>
  <property fmtid="{D5CDD505-2E9C-101B-9397-08002B2CF9AE}" pid="27" name="MSProductsTaxHTField0">
    <vt:lpwstr>Microsoft SharePoint Online|bb04a1fc-7f4f-44c6-9ca6-039801097ecb</vt:lpwstr>
  </property>
  <property fmtid="{D5CDD505-2E9C-101B-9397-08002B2CF9AE}" pid="28" name="oad7af80ad0f4ba99bb03b3894ab533c">
    <vt:lpwstr/>
  </property>
</Properties>
</file>